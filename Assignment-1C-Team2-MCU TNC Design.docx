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B09C3F" w14:textId="77777777" w:rsidR="005A380E" w:rsidRDefault="005A380E" w:rsidP="005A380E">
      <w:pPr>
        <w:pStyle w:val="Authors"/>
        <w:framePr w:wrap="notBeside" w:x="1719" w:y="1003"/>
      </w:pPr>
      <w:r>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40A00959" w:rsidR="004F7DCE" w:rsidRPr="00DF5D53" w:rsidRDefault="00E97402" w:rsidP="004F7DCE">
      <w:pPr>
        <w:pStyle w:val="Abstract"/>
      </w:pPr>
      <w:r>
        <w:rPr>
          <w:i/>
          <w:iCs/>
        </w:rPr>
        <w:t>Abstract</w:t>
      </w:r>
      <w:r>
        <w:t>—</w:t>
      </w:r>
      <w:del w:id="0" w:author="Kaleb Leon" w:date="2020-03-09T21:11:00Z">
        <w:r w:rsidR="004F7DCE" w:rsidRPr="004F7DCE" w:rsidDel="00CF6FF5">
          <w:rPr>
            <w:i/>
            <w:iCs/>
          </w:rPr>
          <w:delText xml:space="preserve"> </w:delText>
        </w:r>
        <w:r w:rsidR="004F7DCE" w:rsidDel="00CF6FF5">
          <w:rPr>
            <w:i/>
            <w:iCs/>
          </w:rPr>
          <w:delText>Abstract</w:delText>
        </w:r>
        <w:r w:rsidR="004F7DCE" w:rsidDel="00CF6FF5">
          <w:delText xml:space="preserve">— </w:delText>
        </w:r>
      </w:del>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ins w:id="1" w:author="Kaleb Leon" w:date="2020-03-09T21:11:00Z">
        <w:r w:rsidR="00CF6FF5">
          <w:t>t</w:t>
        </w:r>
      </w:ins>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2"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2"/>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7C4A302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w:t>
      </w:r>
      <w:del w:id="3" w:author="Kaleb Leon" w:date="2020-03-09T21:12:00Z">
        <w:r w:rsidR="00407BD1" w:rsidDel="00CF6FF5">
          <w:delText xml:space="preserve"> are</w:delText>
        </w:r>
      </w:del>
      <w:r w:rsidR="00407BD1">
        <w:t xml:space="preserve"> call their software TNC</w:t>
      </w:r>
      <w:ins w:id="4" w:author="Kaleb Leon" w:date="2020-03-09T21:12:00Z">
        <w:r w:rsidR="00CF6FF5">
          <w:t>,</w:t>
        </w:r>
      </w:ins>
      <w:r w:rsidR="00407BD1">
        <w:t xml:space="preserve"> </w:t>
      </w:r>
      <w:proofErr w:type="spellStart"/>
      <w:r w:rsidR="00407BD1">
        <w:t>Direwolf</w:t>
      </w:r>
      <w:proofErr w:type="spellEnd"/>
      <w:ins w:id="5" w:author="Kaleb Leon" w:date="2020-03-09T21:18:00Z">
        <w:r w:rsidR="00CF6FF5">
          <w:t xml:space="preserve"> [4]</w:t>
        </w:r>
      </w:ins>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B39A71A" w:rsidR="00E97B99" w:rsidRDefault="00D462E8">
      <w:pPr>
        <w:pStyle w:val="Text"/>
      </w:pPr>
      <w:r>
        <w:t>One of the first obstacles to overcome is how to send data from the PC to the TNC.</w:t>
      </w:r>
      <w:r w:rsidR="00DD4CD1">
        <w:t xml:space="preserve"> According to </w:t>
      </w:r>
      <w:ins w:id="6" w:author="Kaleb Leon" w:date="2020-03-09T21:19:00Z">
        <w:r w:rsidR="00CF6FF5">
          <w:t>our project</w:t>
        </w:r>
      </w:ins>
      <w:del w:id="7" w:author="Kaleb Leon" w:date="2020-03-09T21:19:00Z">
        <w:r w:rsidR="00DD4CD1" w:rsidDel="00CF6FF5">
          <w:delText>the</w:delText>
        </w:r>
      </w:del>
      <w:r w:rsidR="00DD4CD1">
        <w:t xml:space="preserve"> mentors</w:t>
      </w:r>
      <w:ins w:id="8" w:author="Kaleb Leon" w:date="2020-03-09T21:19:00Z">
        <w:r w:rsidR="00CF6FF5">
          <w:t xml:space="preserve"> [</w:t>
        </w:r>
        <w:r w:rsidR="00CF6FF5" w:rsidRPr="00CF6FF5">
          <w:t xml:space="preserve">Mr. Nolan Edwards, Mr. James Palmer, Mr. Nick Pugh, and Mr. </w:t>
        </w:r>
        <w:proofErr w:type="spellStart"/>
        <w:r w:rsidR="00CF6FF5" w:rsidRPr="00CF6FF5">
          <w:t>Rizwan</w:t>
        </w:r>
        <w:proofErr w:type="spellEnd"/>
        <w:r w:rsidR="00CF6FF5" w:rsidRPr="00CF6FF5">
          <w:t xml:space="preserve"> Merchant</w:t>
        </w:r>
        <w:r w:rsidR="00CF6FF5">
          <w:t>]</w:t>
        </w:r>
      </w:ins>
      <w:del w:id="9" w:author="Kaleb Leon" w:date="2020-03-09T21:20:00Z">
        <w:r w:rsidR="00DD4CD1" w:rsidDel="00CF6FF5">
          <w:delText xml:space="preserve"> of this project</w:delText>
        </w:r>
      </w:del>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ins w:id="10" w:author="Kaleb Leon" w:date="2020-03-09T21:21:00Z">
        <w:r w:rsidR="00987B44">
          <w:t>PC</w:t>
        </w:r>
      </w:ins>
      <w:del w:id="11" w:author="Kaleb Leon" w:date="2020-03-09T21:21:00Z">
        <w:r w:rsidR="00E046D5" w:rsidDel="00987B44">
          <w:delText>pc</w:delText>
        </w:r>
      </w:del>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D91697C" w:rsidR="00234D0F" w:rsidRPr="00407BD1" w:rsidRDefault="00987B44" w:rsidP="00234D0F">
      <w:pPr>
        <w:ind w:firstLine="202"/>
        <w:jc w:val="both"/>
      </w:pPr>
      <w:ins w:id="12" w:author="Kaleb Leon" w:date="2020-03-09T21:34:00Z">
        <w:r>
          <w:rPr>
            <w:noProof/>
          </w:rPr>
          <w:drawing>
            <wp:anchor distT="0" distB="0" distL="114300" distR="114300" simplePos="0" relativeHeight="251696640" behindDoc="0" locked="0" layoutInCell="1" allowOverlap="1" wp14:anchorId="51DC43CC" wp14:editId="16C1129C">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ins>
      <w:r w:rsidR="00E046D5">
        <w:t>After the KISS packet is received by the TNC it will have to translate it into another packet format to prepare it for</w:t>
      </w:r>
      <w:del w:id="13" w:author="Kaleb Leon" w:date="2020-03-09T21:22:00Z">
        <w:r w:rsidR="00E046D5" w:rsidDel="00987B44">
          <w:delText>m</w:delText>
        </w:r>
      </w:del>
      <w:r w:rsidR="00E046D5">
        <w:t xml:space="preserve"> </w:t>
      </w:r>
      <w:proofErr w:type="spellStart"/>
      <w:r w:rsidR="00E046D5">
        <w:t>transmission</w:t>
      </w:r>
      <w:ins w:id="14" w:author="Kaleb Leon" w:date="2020-03-09T21:22:00Z">
        <w:r>
          <w:t>.T</w:t>
        </w:r>
      </w:ins>
      <w:del w:id="15" w:author="Kaleb Leon" w:date="2020-03-09T21:22:00Z">
        <w:r w:rsidR="00E046D5" w:rsidDel="00987B44">
          <w:delText xml:space="preserve"> and t</w:delText>
        </w:r>
      </w:del>
      <w:r w:rsidR="00E046D5">
        <w:t>his</w:t>
      </w:r>
      <w:proofErr w:type="spellEnd"/>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ins w:id="16" w:author="Kaleb Leon" w:date="2020-03-09T21:22:00Z">
        <w:r>
          <w:t>,</w:t>
        </w:r>
      </w:ins>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ins w:id="17" w:author="Kaleb Leon" w:date="2020-03-09T21:35:00Z">
        <w:r w:rsidR="00234D0F">
          <w:t xml:space="preserve">  A visual diagram of an HDLC packet is shown in Figure</w:t>
        </w:r>
      </w:ins>
      <w:ins w:id="18" w:author="Kaleb Leon" w:date="2020-03-09T21:36:00Z">
        <w:r w:rsidR="00234D0F">
          <w:t xml:space="preserve"> 1</w:t>
        </w:r>
      </w:ins>
      <w:ins w:id="19" w:author="Kaleb Leon" w:date="2020-03-09T21:51:00Z">
        <w:r w:rsidR="00401199">
          <w:t>.</w:t>
        </w:r>
      </w:ins>
    </w:p>
    <w:p w14:paraId="6AEA0B51" w14:textId="5C00E7A4" w:rsidR="00407BD1" w:rsidRDefault="00407BD1">
      <w:pPr>
        <w:pStyle w:val="Heading2"/>
      </w:pPr>
      <w:r>
        <w:t>AX.25 Protocol</w:t>
      </w:r>
    </w:p>
    <w:p w14:paraId="3AF4DBC7" w14:textId="09B6BBA7" w:rsidR="00407BD1" w:rsidRPr="00407BD1" w:rsidRDefault="000335E5" w:rsidP="000335E5">
      <w:pPr>
        <w:ind w:firstLine="202"/>
        <w:jc w:val="both"/>
      </w:pPr>
      <w:del w:id="20" w:author="Kaleb Leon" w:date="2020-03-09T21:40:00Z">
        <w:r w:rsidDel="00234D0F">
          <w:delText xml:space="preserve">Since the framing and error checking is done by HDLC the AX.25 frames do not include the checksum. When transmitting these packets a source and destination as well as a control frame is necessary. </w:delText>
        </w:r>
      </w:del>
      <w:ins w:id="21" w:author="Kaleb Leon" w:date="2020-03-09T21:41:00Z">
        <w:r w:rsidR="00234D0F">
          <w:t>The AX.25 protocol</w:t>
        </w:r>
      </w:ins>
      <w:ins w:id="22" w:author="Kaleb Leon" w:date="2020-03-09T21:43:00Z">
        <w:r w:rsidR="00234D0F">
          <w:t xml:space="preserve"> since it is also a Data Link Layer protocol</w:t>
        </w:r>
      </w:ins>
      <w:ins w:id="23" w:author="Kaleb Leon" w:date="2020-03-09T21:41:00Z">
        <w:r w:rsidR="00234D0F">
          <w:t xml:space="preserve"> defines a specific format for how </w:t>
        </w:r>
      </w:ins>
      <w:ins w:id="24" w:author="Kaleb Leon" w:date="2020-03-09T21:42:00Z">
        <w:r w:rsidR="00234D0F">
          <w:t>certain</w:t>
        </w:r>
      </w:ins>
      <w:ins w:id="25" w:author="Kaleb Leon" w:date="2020-03-09T21:41:00Z">
        <w:r w:rsidR="00234D0F">
          <w:t xml:space="preserve"> </w:t>
        </w:r>
      </w:ins>
      <w:ins w:id="26" w:author="Kaleb Leon" w:date="2020-03-09T21:42:00Z">
        <w:r w:rsidR="00234D0F">
          <w:t xml:space="preserve">HDLC frames are to be set up and what data goes in these frames. </w:t>
        </w:r>
      </w:ins>
      <w:r>
        <w:t xml:space="preserve">According to the spec sheet of AX.25 </w:t>
      </w:r>
      <w:r w:rsidR="00D4474C">
        <w:t>by Beech, Nielson, and Taylor [1</w:t>
      </w:r>
      <w:r>
        <w:t xml:space="preserve">], </w:t>
      </w:r>
      <w:ins w:id="27" w:author="Kaleb Leon" w:date="2020-03-09T21:40:00Z">
        <w:r w:rsidR="00234D0F">
          <w:t>the frames handled by the AX</w:t>
        </w:r>
      </w:ins>
      <w:ins w:id="28" w:author="Kaleb Leon" w:date="2020-03-09T21:41:00Z">
        <w:r w:rsidR="00234D0F">
          <w:t>.25 protocol in the HDLC packets are the control and the address frames.</w:t>
        </w:r>
      </w:ins>
      <w:del w:id="29" w:author="Kaleb Leon" w:date="2020-03-09T21:40:00Z">
        <w:r w:rsidDel="00234D0F">
          <w:delText>it handles these frames</w:delText>
        </w:r>
      </w:del>
      <w:r>
        <w:t>. In reference to the address frame, it contains the source address, destination address and one or more repeater addresses up to eight.  The control frame describes what the data is: information, numbered, unnumbered, or supervisory.</w:t>
      </w:r>
      <w:ins w:id="30" w:author="Kaleb Leon" w:date="2020-03-09T21:44:00Z">
        <w:r w:rsidR="00234D0F">
          <w:t xml:space="preserve"> This protocol provides a more specific packet formatting </w:t>
        </w:r>
      </w:ins>
      <w:ins w:id="31" w:author="Kaleb Leon" w:date="2020-03-09T21:46:00Z">
        <w:r w:rsidR="00401199">
          <w:t>as an implementation of HDLC</w:t>
        </w:r>
      </w:ins>
      <w:ins w:id="32" w:author="Kaleb Leon" w:date="2020-03-09T21:45:00Z">
        <w:r w:rsidR="00401199">
          <w:t>.</w:t>
        </w:r>
      </w:ins>
    </w:p>
    <w:p w14:paraId="2B44BC13" w14:textId="353D0B94" w:rsidR="00C07763" w:rsidRDefault="00C07763">
      <w:pPr>
        <w:pStyle w:val="Heading2"/>
      </w:pPr>
      <w:r>
        <w:t>AFSK (Audio Frequency Shift Keying)</w:t>
      </w:r>
    </w:p>
    <w:p w14:paraId="01F2087B" w14:textId="27995EA0" w:rsidR="00C07763" w:rsidRDefault="00C07763" w:rsidP="00C07763">
      <w:pPr>
        <w:ind w:firstLine="202"/>
        <w:rPr>
          <w:ins w:id="33" w:author="Kaleb Leon" w:date="2020-03-09T21:50:00Z"/>
        </w:rPr>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42964490" w:rsidR="00401199" w:rsidRDefault="00401199" w:rsidP="00401199">
      <w:pPr>
        <w:ind w:firstLine="202"/>
        <w:jc w:val="center"/>
        <w:rPr>
          <w:ins w:id="34" w:author="Kaleb Leon" w:date="2020-03-09T21:51:00Z"/>
        </w:rPr>
        <w:pPrChange w:id="35" w:author="Kaleb Leon" w:date="2020-03-09T21:51:00Z">
          <w:pPr>
            <w:ind w:firstLine="202"/>
          </w:pPr>
        </w:pPrChange>
      </w:pPr>
      <w:ins w:id="36" w:author="Kaleb Leon" w:date="2020-03-09T21:51:00Z">
        <w:r>
          <w:rPr>
            <w:noProof/>
          </w:rPr>
          <w:drawing>
            <wp:inline distT="0" distB="0" distL="0" distR="0" wp14:anchorId="6C91E0C4" wp14:editId="07CA3BD3">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ins>
    </w:p>
    <w:p w14:paraId="5F35F532" w14:textId="3E888773" w:rsidR="00401199" w:rsidRPr="00C07763" w:rsidRDefault="00401199" w:rsidP="00401199">
      <w:pPr>
        <w:ind w:firstLine="202"/>
        <w:jc w:val="center"/>
        <w:pPrChange w:id="37" w:author="Kaleb Leon" w:date="2020-03-09T21:51:00Z">
          <w:pPr>
            <w:ind w:firstLine="202"/>
          </w:pPr>
        </w:pPrChange>
      </w:pPr>
      <w:ins w:id="38" w:author="Kaleb Leon" w:date="2020-03-09T21:51:00Z">
        <w:r>
          <w:rPr>
            <w:noProof/>
          </w:rPr>
          <mc:AlternateContent>
            <mc:Choice Requires="wps">
              <w:drawing>
                <wp:anchor distT="45720" distB="45720" distL="114300" distR="114300" simplePos="0" relativeHeight="251700736" behindDoc="0" locked="0" layoutInCell="1" allowOverlap="1" wp14:anchorId="4C54E951" wp14:editId="07F39742">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2544D3" w:rsidRDefault="002544D3" w:rsidP="00401199">
                              <w:pPr>
                                <w:jc w:val="center"/>
                                <w:rPr>
                                  <w:ins w:id="39" w:author="Kaleb Leon" w:date="2020-03-09T21:37:00Z"/>
                                  <w:sz w:val="14"/>
                                  <w:szCs w:val="14"/>
                                </w:rPr>
                                <w:pPrChange w:id="40" w:author="Kaleb Leon" w:date="2020-03-09T21:36:00Z">
                                  <w:pPr/>
                                </w:pPrChange>
                              </w:pPr>
                              <w:ins w:id="41" w:author="Kaleb Leon" w:date="2020-03-09T21:36:00Z">
                                <w:r w:rsidRPr="00234D0F">
                                  <w:rPr>
                                    <w:sz w:val="14"/>
                                    <w:szCs w:val="14"/>
                                    <w:rPrChange w:id="42" w:author="Kaleb Leon" w:date="2020-03-09T21:37:00Z">
                                      <w:rPr/>
                                    </w:rPrChange>
                                  </w:rPr>
                                  <w:t xml:space="preserve">Figure </w:t>
                                </w:r>
                              </w:ins>
                              <w:ins w:id="43" w:author="Kaleb Leon" w:date="2020-03-09T21:52:00Z">
                                <w:r>
                                  <w:rPr>
                                    <w:sz w:val="14"/>
                                    <w:szCs w:val="14"/>
                                  </w:rPr>
                                  <w:t>2. Audio Frequency Shift Keying</w:t>
                                </w:r>
                              </w:ins>
                            </w:p>
                            <w:p w14:paraId="6E97AF6F" w14:textId="77777777" w:rsidR="002544D3" w:rsidRPr="00234D0F" w:rsidRDefault="002544D3" w:rsidP="00401199">
                              <w:pPr>
                                <w:jc w:val="center"/>
                                <w:rPr>
                                  <w:sz w:val="14"/>
                                  <w:szCs w:val="14"/>
                                  <w:rPrChange w:id="44" w:author="Kaleb Leon" w:date="2020-03-09T21:37:00Z">
                                    <w:rPr/>
                                  </w:rPrChange>
                                </w:rPr>
                                <w:pPrChange w:id="45" w:author="Kaleb Leon" w:date="2020-03-09T21:36:00Z">
                                  <w:pPr/>
                                </w:pPrChange>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C54E951" id="_x0000_t202" coordsize="21600,21600" o:spt="202" path="m,l,21600r21600,l21600,xe">
                  <v:stroke joinstyle="miter"/>
                  <v:path gradientshapeok="t" o:connecttype="rect"/>
                </v:shapetype>
                <v:shape id="Text Box 4" o:spid="_x0000_s1026" type="#_x0000_t202" style="position:absolute;left:0;text-align:left;margin-left:29.55pt;margin-top:3.7pt;width:185.9pt;height:19.5pt;z-index:251700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B3Lq79DgIA&#10;APkDAAAOAAAAAAAAAAAAAAAAAC4CAABkcnMvZTJvRG9jLnhtbFBLAQItABQABgAIAAAAIQB0LaYH&#10;3QAAAAcBAAAPAAAAAAAAAAAAAAAAAGgEAABkcnMvZG93bnJldi54bWxQSwUGAAAAAAQABADzAAAA&#10;cgUAAAAA&#10;" filled="f" stroked="f">
                  <v:textbox>
                    <w:txbxContent>
                      <w:p w14:paraId="76A33791" w14:textId="7FB69AA7" w:rsidR="002544D3" w:rsidRDefault="002544D3" w:rsidP="00401199">
                        <w:pPr>
                          <w:jc w:val="center"/>
                          <w:rPr>
                            <w:ins w:id="46" w:author="Kaleb Leon" w:date="2020-03-09T21:37:00Z"/>
                            <w:sz w:val="14"/>
                            <w:szCs w:val="14"/>
                          </w:rPr>
                          <w:pPrChange w:id="47" w:author="Kaleb Leon" w:date="2020-03-09T21:36:00Z">
                            <w:pPr/>
                          </w:pPrChange>
                        </w:pPr>
                        <w:ins w:id="48" w:author="Kaleb Leon" w:date="2020-03-09T21:36:00Z">
                          <w:r w:rsidRPr="00234D0F">
                            <w:rPr>
                              <w:sz w:val="14"/>
                              <w:szCs w:val="14"/>
                              <w:rPrChange w:id="49" w:author="Kaleb Leon" w:date="2020-03-09T21:37:00Z">
                                <w:rPr/>
                              </w:rPrChange>
                            </w:rPr>
                            <w:t xml:space="preserve">Figure </w:t>
                          </w:r>
                        </w:ins>
                        <w:ins w:id="50" w:author="Kaleb Leon" w:date="2020-03-09T21:52:00Z">
                          <w:r>
                            <w:rPr>
                              <w:sz w:val="14"/>
                              <w:szCs w:val="14"/>
                            </w:rPr>
                            <w:t>2. Audio Frequency Shift Keying</w:t>
                          </w:r>
                        </w:ins>
                      </w:p>
                      <w:p w14:paraId="6E97AF6F" w14:textId="77777777" w:rsidR="002544D3" w:rsidRPr="00234D0F" w:rsidRDefault="002544D3" w:rsidP="00401199">
                        <w:pPr>
                          <w:jc w:val="center"/>
                          <w:rPr>
                            <w:sz w:val="14"/>
                            <w:szCs w:val="14"/>
                            <w:rPrChange w:id="51" w:author="Kaleb Leon" w:date="2020-03-09T21:37:00Z">
                              <w:rPr/>
                            </w:rPrChange>
                          </w:rPr>
                          <w:pPrChange w:id="52" w:author="Kaleb Leon" w:date="2020-03-09T21:36:00Z">
                            <w:pPr/>
                          </w:pPrChange>
                        </w:pPr>
                      </w:p>
                    </w:txbxContent>
                  </v:textbox>
                  <w10:wrap type="square"/>
                </v:shape>
              </w:pict>
            </mc:Fallback>
          </mc:AlternateContent>
        </w:r>
      </w:ins>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29C36EE6" w:rsidR="00867F75" w:rsidRDefault="005A380E" w:rsidP="00867F75">
      <w:pPr>
        <w:pStyle w:val="Text"/>
        <w:tabs>
          <w:tab w:val="left" w:pos="1800"/>
        </w:tabs>
      </w:pPr>
      <w:ins w:id="53" w:author="Kaleb Leon" w:date="2020-03-09T21:36:00Z">
        <w:r>
          <w:rPr>
            <w:noProof/>
          </w:rPr>
          <mc:AlternateContent>
            <mc:Choice Requires="wps">
              <w:drawing>
                <wp:anchor distT="45720" distB="45720" distL="114300" distR="114300" simplePos="0" relativeHeight="251698688" behindDoc="0" locked="0" layoutInCell="1" allowOverlap="1" wp14:anchorId="7E762A14" wp14:editId="107A0D14">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2544D3" w:rsidRDefault="002544D3" w:rsidP="00234D0F">
                              <w:pPr>
                                <w:jc w:val="center"/>
                                <w:rPr>
                                  <w:ins w:id="54" w:author="Kaleb Leon" w:date="2020-03-09T21:37:00Z"/>
                                  <w:sz w:val="14"/>
                                  <w:szCs w:val="14"/>
                                </w:rPr>
                                <w:pPrChange w:id="55" w:author="Kaleb Leon" w:date="2020-03-09T21:36:00Z">
                                  <w:pPr/>
                                </w:pPrChange>
                              </w:pPr>
                              <w:ins w:id="56" w:author="Kaleb Leon" w:date="2020-03-09T21:36:00Z">
                                <w:r w:rsidRPr="00234D0F">
                                  <w:rPr>
                                    <w:sz w:val="14"/>
                                    <w:szCs w:val="14"/>
                                    <w:rPrChange w:id="57" w:author="Kaleb Leon" w:date="2020-03-09T21:37:00Z">
                                      <w:rPr/>
                                    </w:rPrChange>
                                  </w:rPr>
                                  <w:t>Figure 1. HDLC Packet Format</w:t>
                                </w:r>
                              </w:ins>
                            </w:p>
                            <w:p w14:paraId="7213E920" w14:textId="77777777" w:rsidR="002544D3" w:rsidRPr="00234D0F" w:rsidRDefault="002544D3" w:rsidP="00234D0F">
                              <w:pPr>
                                <w:jc w:val="center"/>
                                <w:rPr>
                                  <w:sz w:val="14"/>
                                  <w:szCs w:val="14"/>
                                  <w:rPrChange w:id="58" w:author="Kaleb Leon" w:date="2020-03-09T21:37:00Z">
                                    <w:rPr/>
                                  </w:rPrChange>
                                </w:rPr>
                                <w:pPrChange w:id="59" w:author="Kaleb Leon" w:date="2020-03-09T21:36:00Z">
                                  <w:pPr/>
                                </w:pPrChange>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Text Box 2" o:spid="_x0000_s1027" type="#_x0000_t202" style="position:absolute;left:0;text-align:left;margin-left:-241.95pt;margin-top:68.6pt;width:185.9pt;height:18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uBDQIAAPk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" filled="f" stroked="f">
                  <v:textbox>
                    <w:txbxContent>
                      <w:p w14:paraId="0C719F4E" w14:textId="39C267C6" w:rsidR="002544D3" w:rsidRDefault="002544D3" w:rsidP="00234D0F">
                        <w:pPr>
                          <w:jc w:val="center"/>
                          <w:rPr>
                            <w:ins w:id="60" w:author="Kaleb Leon" w:date="2020-03-09T21:37:00Z"/>
                            <w:sz w:val="14"/>
                            <w:szCs w:val="14"/>
                          </w:rPr>
                          <w:pPrChange w:id="61" w:author="Kaleb Leon" w:date="2020-03-09T21:36:00Z">
                            <w:pPr/>
                          </w:pPrChange>
                        </w:pPr>
                        <w:ins w:id="62" w:author="Kaleb Leon" w:date="2020-03-09T21:36:00Z">
                          <w:r w:rsidRPr="00234D0F">
                            <w:rPr>
                              <w:sz w:val="14"/>
                              <w:szCs w:val="14"/>
                              <w:rPrChange w:id="63" w:author="Kaleb Leon" w:date="2020-03-09T21:37:00Z">
                                <w:rPr/>
                              </w:rPrChange>
                            </w:rPr>
                            <w:t>Figure 1. HDLC Packet Format</w:t>
                          </w:r>
                        </w:ins>
                      </w:p>
                      <w:p w14:paraId="7213E920" w14:textId="77777777" w:rsidR="002544D3" w:rsidRPr="00234D0F" w:rsidRDefault="002544D3" w:rsidP="00234D0F">
                        <w:pPr>
                          <w:jc w:val="center"/>
                          <w:rPr>
                            <w:sz w:val="14"/>
                            <w:szCs w:val="14"/>
                            <w:rPrChange w:id="64" w:author="Kaleb Leon" w:date="2020-03-09T21:37:00Z">
                              <w:rPr/>
                            </w:rPrChange>
                          </w:rPr>
                          <w:pPrChange w:id="65" w:author="Kaleb Leon" w:date="2020-03-09T21:36:00Z">
                            <w:pPr/>
                          </w:pPrChange>
                        </w:pPr>
                      </w:p>
                    </w:txbxContent>
                  </v:textbox>
                  <w10:wrap type="square"/>
                </v:shape>
              </w:pict>
            </mc:Fallback>
          </mc:AlternateContent>
        </w:r>
      </w:ins>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ins w:id="66" w:author="Kaleb Leon" w:date="2020-03-09T21:26:00Z">
        <w:r w:rsidR="00987B44">
          <w:t xml:space="preserve"> [4]</w:t>
        </w:r>
      </w:ins>
      <w:r w:rsidR="00867F75">
        <w:t xml:space="preserve"> meaning the design is feasible on a technological standpoint. Also, the hardware and protocols we plan on using </w:t>
      </w:r>
      <w:ins w:id="67" w:author="Kaleb Leon" w:date="2020-03-09T21:54:00Z">
        <w:r w:rsidR="00401199">
          <w:t>are</w:t>
        </w:r>
      </w:ins>
      <w:del w:id="68" w:author="Kaleb Leon" w:date="2020-03-09T21:54:00Z">
        <w:r w:rsidR="00867F75" w:rsidDel="00401199">
          <w:delText>is</w:delText>
        </w:r>
      </w:del>
      <w:r w:rsidR="00867F75">
        <w:t xml:space="preserve"> well documented and </w:t>
      </w:r>
      <w:ins w:id="69" w:author="Kaleb Leon" w:date="2020-03-09T21:54:00Z">
        <w:r w:rsidR="00401199">
          <w:t xml:space="preserve">are </w:t>
        </w:r>
      </w:ins>
      <w:r w:rsidR="00867F75">
        <w:t xml:space="preserve">already implemented in hardware so it is very feasible to make the shift to software related logic. </w:t>
      </w:r>
    </w:p>
    <w:p w14:paraId="49D8D321" w14:textId="3B2883C9" w:rsidR="00867F75" w:rsidRDefault="004705A2" w:rsidP="00867F75">
      <w:pPr>
        <w:pStyle w:val="Text"/>
        <w:tabs>
          <w:tab w:val="left" w:pos="1800"/>
        </w:tabs>
      </w:pPr>
      <w:r>
        <w:t xml:space="preserve">Given the simplicity of packet management required to have </w:t>
      </w:r>
      <w:r>
        <w:lastRenderedPageBreak/>
        <w:t>a functioning TNC it seems it will be feasible to have close to a working design in the first half year. In addition, the second half year could be used to develop our own more optimized microcontroller board as well as add some features. According to the G</w:t>
      </w:r>
      <w:ins w:id="70" w:author="Kaleb Leon" w:date="2020-03-09T21:26:00Z">
        <w:r w:rsidR="00987B44">
          <w:t>an</w:t>
        </w:r>
      </w:ins>
      <w:del w:id="71" w:author="Kaleb Leon" w:date="2020-03-09T21:26:00Z">
        <w:r w:rsidDel="00987B44">
          <w:delText>na</w:delText>
        </w:r>
      </w:del>
      <w:r>
        <w:t>tt Chat referenced in Appendix B, our planned schedule projects the project</w:t>
      </w:r>
      <w:ins w:id="72" w:author="Kaleb Leon" w:date="2020-03-09T21:26:00Z">
        <w:r w:rsidR="00987B44">
          <w:t>’</w:t>
        </w:r>
      </w:ins>
      <w:r>
        <w:t>s feasibility in the time span of one year.</w:t>
      </w:r>
      <w:ins w:id="73" w:author="Kaleb Leon" w:date="2020-03-09T21:27:00Z">
        <w:r w:rsidR="00987B44">
          <w:t xml:space="preserve"> In the Gantt Chart we estimated the time that each part of the project would take and tried to fit it into one year. </w:t>
        </w:r>
      </w:ins>
      <w:ins w:id="74" w:author="Kaleb Leon" w:date="2020-03-09T21:29:00Z">
        <w:r w:rsidR="00987B44">
          <w:t>We analyzed the times and dates estimated along the critical path and found that even with some delay we will have a functioning project by one year.</w:t>
        </w:r>
      </w:ins>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ins w:id="75" w:author="Kaleb Leon" w:date="2020-03-09T21:55:00Z">
        <w:r w:rsidR="00DC6312">
          <w:t xml:space="preserve">done using </w:t>
        </w:r>
      </w:ins>
      <w:r>
        <w:t>free software</w:t>
      </w:r>
      <w:ins w:id="76" w:author="Kaleb Leon" w:date="2020-03-09T21:55:00Z">
        <w:r w:rsidR="00DC6312">
          <w:t xml:space="preserve"> written by us</w:t>
        </w:r>
      </w:ins>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DC6312" w:rsidRDefault="00DC6312" w:rsidP="00DC6312">
      <w:pPr>
        <w:pStyle w:val="Text"/>
        <w:ind w:firstLine="0"/>
        <w:rPr>
          <w:ins w:id="77" w:author="Kaleb Leon" w:date="2020-03-09T21:56:00Z"/>
          <w:b/>
          <w:i/>
          <w:u w:val="single"/>
          <w:rPrChange w:id="78" w:author="Kaleb Leon" w:date="2020-03-09T21:56:00Z">
            <w:rPr>
              <w:ins w:id="79" w:author="Kaleb Leon" w:date="2020-03-09T21:56:00Z"/>
            </w:rPr>
          </w:rPrChange>
        </w:rPr>
        <w:pPrChange w:id="80" w:author="Kaleb Leon" w:date="2020-03-09T21:56:00Z">
          <w:pPr>
            <w:pStyle w:val="Text"/>
          </w:pPr>
        </w:pPrChange>
      </w:pPr>
      <w:ins w:id="81" w:author="Kaleb Leon" w:date="2020-03-09T21:56:00Z">
        <w:r w:rsidRPr="00DC6312">
          <w:rPr>
            <w:b/>
            <w:i/>
            <w:u w:val="single"/>
            <w:rPrChange w:id="82" w:author="Kaleb Leon" w:date="2020-03-09T21:56:00Z">
              <w:rPr/>
            </w:rPrChange>
          </w:rPr>
          <w:t>Hardware</w:t>
        </w:r>
      </w:ins>
    </w:p>
    <w:p w14:paraId="44D8CD15" w14:textId="5EAE82F2" w:rsidR="005D72BB" w:rsidDel="00DC6312" w:rsidRDefault="002105FC" w:rsidP="004705A2">
      <w:pPr>
        <w:pStyle w:val="Text"/>
        <w:rPr>
          <w:del w:id="83" w:author="Kaleb Leon" w:date="2020-03-09T21:36:00Z"/>
        </w:rPr>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ins w:id="84" w:author="Kaleb Leon" w:date="2020-03-09T23:37:00Z">
        <w:r w:rsidR="002544D3">
          <w:t xml:space="preserve"> by translating a binary packet into an FM audio tone.</w:t>
        </w:r>
      </w:ins>
      <w:del w:id="85" w:author="Kaleb Leon" w:date="2020-03-09T23:37:00Z">
        <w:r w:rsidR="00215AC1" w:rsidDel="002544D3">
          <w:delText xml:space="preserve"> on</w:delText>
        </w:r>
      </w:del>
      <w:del w:id="86" w:author="Kaleb Leon" w:date="2020-03-09T23:36:00Z">
        <w:r w:rsidR="00215AC1" w:rsidDel="002544D3">
          <w:delText>e</w:delText>
        </w:r>
      </w:del>
      <w:del w:id="87" w:author="Kaleb Leon" w:date="2020-03-09T23:37:00Z">
        <w:r w:rsidR="00215AC1" w:rsidDel="002544D3">
          <w:delText xml:space="preserve"> we have a binary packet how to translate that into FM audio tone</w:delText>
        </w:r>
      </w:del>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ins w:id="88" w:author="Kaleb Leon" w:date="2020-03-09T21:53:00Z">
        <w:r w:rsidR="00401199">
          <w:t>.</w:t>
        </w:r>
      </w:ins>
      <w:del w:id="89" w:author="Kaleb Leon" w:date="2020-03-09T21:36:00Z">
        <w:r w:rsidR="004F11F6" w:rsidDel="00234D0F">
          <w:delText>.</w:delText>
        </w:r>
      </w:del>
      <w:ins w:id="90" w:author="Kaleb Leon" w:date="2020-03-09T22:52:00Z">
        <w:r w:rsidR="002F0CAE">
          <w:t xml:space="preserve"> </w:t>
        </w:r>
      </w:ins>
    </w:p>
    <w:p w14:paraId="5EEF2075" w14:textId="7409D075" w:rsidR="004F11F6" w:rsidDel="00680924" w:rsidRDefault="00DC6312" w:rsidP="00401199">
      <w:pPr>
        <w:pStyle w:val="Text"/>
        <w:ind w:firstLine="0"/>
        <w:rPr>
          <w:del w:id="91" w:author="Kaleb Leon" w:date="2020-03-09T21:36:00Z"/>
          <w:smallCaps/>
          <w:kern w:val="28"/>
        </w:rPr>
      </w:pPr>
      <w:proofErr w:type="spellStart"/>
      <w:ins w:id="92" w:author="Kaleb Leon" w:date="2020-03-09T21:56:00Z">
        <w:r w:rsidRPr="00DC6312">
          <w:rPr>
            <w:b/>
            <w:i/>
            <w:u w:val="single"/>
            <w:rPrChange w:id="93" w:author="Kaleb Leon" w:date="2020-03-09T21:57:00Z">
              <w:rPr/>
            </w:rPrChange>
          </w:rPr>
          <w:t>Softwar</w:t>
        </w:r>
        <w:r w:rsidRPr="00DC6312">
          <w:rPr>
            <w:b/>
            <w:i/>
            <w:u w:val="single"/>
          </w:rPr>
          <w:t>e</w:t>
        </w:r>
      </w:ins>
    </w:p>
    <w:p w14:paraId="3AB32E1D" w14:textId="0658F66D" w:rsidR="004F11F6" w:rsidRPr="00402ABC" w:rsidDel="00234D0F" w:rsidRDefault="00402ABC" w:rsidP="00680924">
      <w:pPr>
        <w:pStyle w:val="Text"/>
        <w:ind w:firstLine="0"/>
        <w:rPr>
          <w:del w:id="94" w:author="Kaleb Leon" w:date="2020-03-09T21:37:00Z"/>
        </w:rPr>
        <w:pPrChange w:id="95" w:author="Kaleb Leon" w:date="2020-03-09T22:05:00Z">
          <w:pPr>
            <w:pStyle w:val="ReferenceHead"/>
            <w:jc w:val="left"/>
          </w:pPr>
        </w:pPrChange>
      </w:pPr>
      <w:ins w:id="96" w:author="Kaleb Leon" w:date="2020-03-09T22:33:00Z">
        <w:r>
          <w:t>Being</w:t>
        </w:r>
        <w:proofErr w:type="spellEnd"/>
        <w:r>
          <w:t xml:space="preserve"> that software is a large portion of this project, many alternatives and tradeoffs needed to be considered. </w:t>
        </w:r>
      </w:ins>
      <w:ins w:id="97" w:author="Kaleb Leon" w:date="2020-03-09T22:34:00Z">
        <w:r>
          <w:t>The environment the software will be programmed in is a factor. We looked at Python, C</w:t>
        </w:r>
      </w:ins>
      <w:ins w:id="98" w:author="Kaleb Leon" w:date="2020-03-09T22:35:00Z">
        <w:r>
          <w:t xml:space="preserve">, Arduino IDE. Python was a good option because it is easy to pick up and we already knew how to code in that language. </w:t>
        </w:r>
      </w:ins>
      <w:ins w:id="99" w:author="Kaleb Leon" w:date="2020-03-09T22:36:00Z">
        <w:r>
          <w:t xml:space="preserve">In addition, it had a large amount of useful libraries. However, Python would be overkill due to the system we would have to use to code it on like a </w:t>
        </w:r>
      </w:ins>
      <w:ins w:id="100" w:author="Kaleb Leon" w:date="2020-03-09T22:37:00Z">
        <w:r>
          <w:t xml:space="preserve">Raspberry Pi. When looking into microcontrollers, we looked into the Arduino which was programmed through the Arduino IDE but this was also ruled out due to us not needed to use an </w:t>
        </w:r>
      </w:ins>
      <w:ins w:id="101" w:author="Kaleb Leon" w:date="2020-03-09T22:38:00Z">
        <w:r>
          <w:t>Arduino</w:t>
        </w:r>
      </w:ins>
      <w:ins w:id="102" w:author="Kaleb Leon" w:date="2020-03-09T22:37:00Z">
        <w:r>
          <w:t xml:space="preserve"> </w:t>
        </w:r>
      </w:ins>
      <w:ins w:id="103" w:author="Kaleb Leon" w:date="2020-03-09T22:38:00Z">
        <w:r>
          <w:t xml:space="preserve">for our hardware. Lastly, we looked into C and decided to use that because the microcontroller we would be using is programmed using this language. </w:t>
        </w:r>
      </w:ins>
      <w:ins w:id="104" w:author="Kaleb Leon" w:date="2020-03-09T22:39:00Z">
        <w:r w:rsidR="00983383">
          <w:t xml:space="preserve">It also provides lower level hardware control making it more efficient for our design. However, we lack experience in this language so some researching will have to be </w:t>
        </w:r>
      </w:ins>
      <w:ins w:id="105" w:author="Kaleb Leon" w:date="2020-03-09T22:42:00Z">
        <w:r w:rsidR="00983383">
          <w:t>performed</w:t>
        </w:r>
      </w:ins>
      <w:ins w:id="106" w:author="Kaleb Leon" w:date="2020-03-09T22:39:00Z">
        <w:r w:rsidR="00983383">
          <w:t xml:space="preserve">. </w:t>
        </w:r>
      </w:ins>
      <w:ins w:id="107" w:author="Kaleb Leon" w:date="2020-03-09T22:41:00Z">
        <w:r w:rsidR="00983383">
          <w:t xml:space="preserve">In addition to an environment, we have some </w:t>
        </w:r>
      </w:ins>
      <w:ins w:id="108" w:author="Kaleb Leon" w:date="2020-03-09T22:42:00Z">
        <w:r w:rsidR="00983383">
          <w:t>tradeoffs</w:t>
        </w:r>
      </w:ins>
      <w:ins w:id="109" w:author="Kaleb Leon" w:date="2020-03-09T22:41:00Z">
        <w:r w:rsidR="00983383">
          <w:t xml:space="preserve"> on how we will be coding this. Essentially, what algorithms we will be using.</w:t>
        </w:r>
      </w:ins>
      <w:ins w:id="110" w:author="Kaleb Leon" w:date="2020-03-09T22:44:00Z">
        <w:r w:rsidR="00983383">
          <w:t xml:space="preserve"> </w:t>
        </w:r>
      </w:ins>
      <w:ins w:id="111" w:author="Kaleb Leon" w:date="2020-03-09T22:45:00Z">
        <w:r w:rsidR="00983383">
          <w:t xml:space="preserve">One set of </w:t>
        </w:r>
      </w:ins>
      <w:ins w:id="112" w:author="Kaleb Leon" w:date="2020-03-09T22:49:00Z">
        <w:r w:rsidR="00983383">
          <w:t>algorithms</w:t>
        </w:r>
      </w:ins>
      <w:ins w:id="113" w:author="Kaleb Leon" w:date="2020-03-09T22:45:00Z">
        <w:r w:rsidR="00983383">
          <w:t xml:space="preserve"> we could use would be what is called Greedy Algorithms. Th</w:t>
        </w:r>
      </w:ins>
      <w:ins w:id="114" w:author="Kaleb Leon" w:date="2020-03-09T22:46:00Z">
        <w:r w:rsidR="00983383">
          <w:t>e</w:t>
        </w:r>
      </w:ins>
      <w:ins w:id="115" w:author="Kaleb Leon" w:date="2020-03-09T22:45:00Z">
        <w:r w:rsidR="00983383">
          <w:t>se algorithms focus on local steps that reach an optimal solution</w:t>
        </w:r>
      </w:ins>
      <w:ins w:id="116" w:author="Kaleb Leon" w:date="2020-03-09T22:46:00Z">
        <w:r w:rsidR="00983383">
          <w:t xml:space="preserve">. In terms of our code it would be doing all the formatting and conversions in one block of code. This is very inefficient and may be hard to follow. </w:t>
        </w:r>
      </w:ins>
      <w:ins w:id="117" w:author="Kaleb Leon" w:date="2020-03-09T22:47:00Z">
        <w:r w:rsidR="00983383">
          <w:t xml:space="preserve">Another way to approach the code, is by using algorithms that would divide and conquer. This form of coding takes tasks and splits them up into functions to solve those individual functions and takes their outputs back the main code. </w:t>
        </w:r>
      </w:ins>
      <w:ins w:id="118" w:author="Kaleb Leon" w:date="2020-03-09T22:48:00Z">
        <w:r w:rsidR="00983383">
          <w:t xml:space="preserve">This is a very </w:t>
        </w:r>
      </w:ins>
      <w:ins w:id="119" w:author="Kaleb Leon" w:date="2020-03-09T22:49:00Z">
        <w:r w:rsidR="00983383">
          <w:t>efficient</w:t>
        </w:r>
      </w:ins>
      <w:ins w:id="120" w:author="Kaleb Leon" w:date="2020-03-09T22:48:00Z">
        <w:r w:rsidR="00983383">
          <w:t xml:space="preserve"> way to code because it has a </w:t>
        </w:r>
      </w:ins>
      <w:ins w:id="121" w:author="Kaleb Leon" w:date="2020-03-09T22:49:00Z">
        <w:r w:rsidR="00983383">
          <w:t>well-defined</w:t>
        </w:r>
      </w:ins>
      <w:ins w:id="122" w:author="Kaleb Leon" w:date="2020-03-09T22:48:00Z">
        <w:r w:rsidR="00983383">
          <w:t xml:space="preserve"> path to follow and errors can be easily seen through monitoring outputs of those functions.</w:t>
        </w:r>
      </w:ins>
      <w:ins w:id="123" w:author="Kaleb Leon" w:date="2020-03-09T22:49:00Z">
        <w:r w:rsidR="002F0CAE">
          <w:t xml:space="preserve"> Lastly, we could use a form of programming using dynamic algorithms, that </w:t>
        </w:r>
      </w:ins>
      <w:ins w:id="124" w:author="Kaleb Leon" w:date="2020-03-09T22:50:00Z">
        <w:r w:rsidR="002F0CAE">
          <w:t>divide</w:t>
        </w:r>
      </w:ins>
      <w:ins w:id="125" w:author="Kaleb Leon" w:date="2020-03-09T22:49:00Z">
        <w:r w:rsidR="002F0CAE">
          <w:t xml:space="preserve"> a main problem into smaller overlapping sub-problems. </w:t>
        </w:r>
      </w:ins>
      <w:ins w:id="126" w:author="Kaleb Leon" w:date="2020-03-09T22:50:00Z">
        <w:r w:rsidR="002F0CAE">
          <w:t xml:space="preserve">This is a more efficient way to code than divide and conquer due to the fact that functional outputs are fed into the next functions </w:t>
        </w:r>
      </w:ins>
      <w:ins w:id="127" w:author="Kaleb Leon" w:date="2020-03-09T22:52:00Z">
        <w:r w:rsidR="002F0CAE">
          <w:t>instead</w:t>
        </w:r>
      </w:ins>
      <w:ins w:id="128" w:author="Kaleb Leon" w:date="2020-03-09T22:50:00Z">
        <w:r w:rsidR="002F0CAE">
          <w:t xml:space="preserve"> of </w:t>
        </w:r>
      </w:ins>
      <w:ins w:id="129" w:author="Kaleb Leon" w:date="2020-03-09T22:52:00Z">
        <w:r w:rsidR="002F0CAE">
          <w:t>having</w:t>
        </w:r>
      </w:ins>
      <w:ins w:id="130" w:author="Kaleb Leon" w:date="2020-03-09T22:50:00Z">
        <w:r w:rsidR="002F0CAE">
          <w:t xml:space="preserve"> to reference back to main. </w:t>
        </w:r>
      </w:ins>
      <w:ins w:id="131" w:author="Kaleb Leon" w:date="2020-03-09T22:51:00Z">
        <w:r w:rsidR="002F0CAE">
          <w:t xml:space="preserve">This provides a more streamline tree like code which can still be monitored for errors at separate </w:t>
        </w:r>
      </w:ins>
      <w:ins w:id="132" w:author="Kaleb Leon" w:date="2020-03-09T22:52:00Z">
        <w:r w:rsidR="002F0CAE">
          <w:t xml:space="preserve">functional jumps. We plan on choosing the dynamic algorithms to make a chain of </w:t>
        </w:r>
      </w:ins>
      <w:ins w:id="133" w:author="Kaleb Leon" w:date="2020-03-09T22:53:00Z">
        <w:r w:rsidR="002F0CAE">
          <w:t>sub problems</w:t>
        </w:r>
      </w:ins>
      <w:ins w:id="134" w:author="Kaleb Leon" w:date="2020-03-09T22:52:00Z">
        <w:r w:rsidR="002F0CAE">
          <w:t xml:space="preserve"> to produce our correct </w:t>
        </w:r>
      </w:ins>
      <w:ins w:id="135" w:author="Kaleb Leon" w:date="2020-03-09T22:53:00Z">
        <w:r w:rsidR="002F0CAE">
          <w:t>audio tone</w:t>
        </w:r>
      </w:ins>
      <w:ins w:id="136" w:author="Kaleb Leon" w:date="2020-03-09T22:52:00Z">
        <w:r w:rsidR="002F0CAE">
          <w:t xml:space="preserve"> </w:t>
        </w:r>
      </w:ins>
      <w:ins w:id="137" w:author="Kaleb Leon" w:date="2020-03-09T22:53:00Z">
        <w:r w:rsidR="002F0CAE">
          <w:t xml:space="preserve">to be fed into the radio. </w:t>
        </w:r>
      </w:ins>
    </w:p>
    <w:p w14:paraId="4C40862E" w14:textId="2E2BBC9A" w:rsidR="00E97402" w:rsidRDefault="00E97402" w:rsidP="00234D0F">
      <w:pPr>
        <w:pStyle w:val="ReferenceHead"/>
      </w:pPr>
      <w:r>
        <w:t>References</w:t>
      </w:r>
    </w:p>
    <w:p w14:paraId="7910E920" w14:textId="33B44638"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35320705" w:rsidR="003B3172" w:rsidRDefault="004101AE" w:rsidP="004101AE">
      <w:pPr>
        <w:pStyle w:val="References"/>
      </w:pPr>
      <w:proofErr w:type="spellStart"/>
      <w:r>
        <w:lastRenderedPageBreak/>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3F4679C3"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0DB9F2A1" w14:textId="075F6CCA" w:rsidR="00CF6FF5" w:rsidDel="002F0CAE" w:rsidRDefault="00CF6FF5" w:rsidP="00CF6FF5">
      <w:pPr>
        <w:pStyle w:val="References"/>
        <w:rPr>
          <w:del w:id="138" w:author="Kaleb Leon" w:date="2020-03-09T22:53:00Z"/>
        </w:rPr>
      </w:pPr>
      <w:proofErr w:type="spellStart"/>
      <w:proofErr w:type="gramStart"/>
      <w:ins w:id="139" w:author="Kaleb Leon" w:date="2020-03-09T21:16:00Z">
        <w:r>
          <w:t>Langner,John</w:t>
        </w:r>
        <w:proofErr w:type="spellEnd"/>
        <w:proofErr w:type="gramEnd"/>
        <w:r>
          <w:t>. “Dire Wolf Software TNC.” March 2018</w:t>
        </w:r>
      </w:ins>
      <w:ins w:id="140" w:author="Kaleb Leon" w:date="2020-03-09T21:17:00Z">
        <w:r>
          <w:t xml:space="preserve">. </w:t>
        </w:r>
        <w:r w:rsidRPr="00CF6FF5">
          <w:fldChar w:fldCharType="begin"/>
        </w:r>
        <w:r w:rsidRPr="00CF6FF5">
          <w:instrText xml:space="preserve"> HYPERLINK "https://microhams.blob.core.windows.net/content/2018/03/MHDC2018-WB2OSZ.pdf" </w:instrText>
        </w:r>
        <w:r w:rsidRPr="00CF6FF5">
          <w:fldChar w:fldCharType="separate"/>
        </w:r>
        <w:r w:rsidRPr="00CF6FF5">
          <w:rPr>
            <w:rStyle w:val="Hyperlink"/>
          </w:rPr>
          <w:t>https://microhams.blob.core.windows.net/content/2018/03/MHDC2018-WB2OSZ.pdf</w:t>
        </w:r>
        <w:r w:rsidRPr="00CF6FF5">
          <w:fldChar w:fldCharType="end"/>
        </w:r>
        <w:r>
          <w:t xml:space="preserve"> . PDF. MHDC</w:t>
        </w:r>
      </w:ins>
    </w:p>
    <w:p w14:paraId="0FE97560" w14:textId="74B020D4" w:rsidR="003B3172" w:rsidDel="002F0CAE" w:rsidRDefault="003B3172" w:rsidP="002F0CAE">
      <w:pPr>
        <w:pStyle w:val="References"/>
        <w:numPr>
          <w:ilvl w:val="0"/>
          <w:numId w:val="0"/>
        </w:numPr>
        <w:ind w:left="360"/>
        <w:rPr>
          <w:del w:id="141" w:author="Kaleb Leon" w:date="2020-03-09T22:53:00Z"/>
        </w:rPr>
      </w:pPr>
      <w:del w:id="142" w:author="Kaleb Leon" w:date="2020-03-09T22:53:00Z">
        <w:r w:rsidDel="002F0CAE">
          <w:delText xml:space="preserve"> </w:delText>
        </w:r>
      </w:del>
    </w:p>
    <w:p w14:paraId="6C58A1C9" w14:textId="77FFE54B" w:rsidR="00E97402" w:rsidDel="002F0CAE" w:rsidRDefault="00E97402" w:rsidP="002F0CAE">
      <w:pPr>
        <w:pStyle w:val="References"/>
        <w:numPr>
          <w:ilvl w:val="0"/>
          <w:numId w:val="0"/>
        </w:numPr>
        <w:rPr>
          <w:del w:id="143" w:author="Kaleb Leon" w:date="2020-03-09T22:53:00Z"/>
        </w:rPr>
        <w:pPrChange w:id="144" w:author="Kaleb Leon" w:date="2020-03-09T22:53:00Z">
          <w:pPr>
            <w:pStyle w:val="FigureCaption"/>
          </w:pPr>
        </w:pPrChange>
      </w:pPr>
    </w:p>
    <w:p w14:paraId="1F439D0C" w14:textId="77777777" w:rsidR="008E0645" w:rsidRDefault="008E0645">
      <w:pPr>
        <w:pStyle w:val="FigureCaption"/>
        <w:rPr>
          <w:b/>
          <w:bCs/>
        </w:rPr>
      </w:pPr>
    </w:p>
    <w:p w14:paraId="7FECA71A" w14:textId="252A00DE" w:rsidR="008C58F0" w:rsidRDefault="00816DBC" w:rsidP="008C58F0">
      <w:pPr>
        <w:pStyle w:val="FigureCaption"/>
        <w:rPr>
          <w:b/>
          <w:bCs/>
        </w:rPr>
      </w:pPr>
      <w:r>
        <w:rPr>
          <w:b/>
          <w:bCs/>
          <w:noProof/>
          <w:sz w:val="20"/>
          <w:szCs w:val="20"/>
        </w:rPr>
        <w:drawing>
          <wp:anchor distT="0" distB="0" distL="114300" distR="114300" simplePos="0" relativeHeight="251652608" behindDoc="0" locked="0" layoutInCell="1" allowOverlap="1" wp14:anchorId="2E07144D" wp14:editId="6C05A9EA">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0">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7F5DF32B" w:rsidR="00E96A3A" w:rsidRPr="00E96A3A" w:rsidRDefault="00E96A3A" w:rsidP="00E96A3A">
      <w:pPr>
        <w:pStyle w:val="FigureCaption"/>
        <w:rPr>
          <w:sz w:val="20"/>
          <w:szCs w:val="20"/>
        </w:rPr>
      </w:pPr>
      <w:r>
        <w:rPr>
          <w:b/>
          <w:bCs/>
        </w:rPr>
        <w:br/>
      </w:r>
    </w:p>
    <w:p w14:paraId="5A6B89A4" w14:textId="79F99AFD" w:rsidR="002105FC" w:rsidRPr="002105FC" w:rsidDel="002F0CAE" w:rsidRDefault="00E12370" w:rsidP="002105FC">
      <w:pPr>
        <w:adjustRightInd w:val="0"/>
        <w:jc w:val="both"/>
        <w:rPr>
          <w:del w:id="145" w:author="Kaleb Leon" w:date="2020-03-09T22:53:00Z"/>
          <w:rFonts w:ascii="Times-Roman" w:hAnsi="Times-Roman" w:cs="Times-Roman"/>
        </w:rPr>
      </w:pPr>
      <w:r>
        <w:rPr>
          <w:b/>
          <w:bCs/>
          <w:noProof/>
        </w:rPr>
        <w:drawing>
          <wp:anchor distT="0" distB="0" distL="114300" distR="114300" simplePos="0" relativeHeight="251686400" behindDoc="0" locked="0" layoutInCell="1" allowOverlap="1" wp14:anchorId="16997BB0" wp14:editId="79C7BB02">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1">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60154B35" w14:textId="7847B8FC" w:rsidR="00B65BD3" w:rsidRPr="008E0645" w:rsidDel="002F0CAE" w:rsidRDefault="00B65BD3" w:rsidP="002F0CAE">
      <w:pPr>
        <w:adjustRightInd w:val="0"/>
        <w:jc w:val="both"/>
        <w:rPr>
          <w:del w:id="146" w:author="Kaleb Leon" w:date="2020-03-09T22:53:00Z"/>
          <w:rFonts w:ascii="Times-Roman" w:hAnsi="Times-Roman" w:cs="Times-Roman"/>
        </w:rPr>
        <w:pPrChange w:id="147" w:author="Kaleb Leon" w:date="2020-03-09T22:53:00Z">
          <w:pPr>
            <w:autoSpaceDE w:val="0"/>
            <w:autoSpaceDN w:val="0"/>
            <w:adjustRightInd w:val="0"/>
            <w:jc w:val="both"/>
          </w:pPr>
        </w:pPrChange>
      </w:pPr>
    </w:p>
    <w:p w14:paraId="428AE881" w14:textId="72908BB6"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1280" behindDoc="0" locked="0" layoutInCell="1" allowOverlap="1" wp14:anchorId="0E7E20BF" wp14:editId="70548F30">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2">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78548D6D" w14:textId="3D6993EC" w:rsidR="00AC42FD" w:rsidRPr="00AC42FD" w:rsidRDefault="00AC42FD" w:rsidP="00AC42FD">
      <w:pPr>
        <w:rPr>
          <w:rFonts w:ascii="Times-Roman" w:hAnsi="Times-Roman" w:cs="Times-Roman"/>
          <w:color w:val="FF0000"/>
        </w:rPr>
      </w:pP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p w14:paraId="44666921" w14:textId="507342D3" w:rsidR="008C296D" w:rsidRDefault="004F3E49" w:rsidP="008C296D">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70D77C9B" w14:textId="588EBDA8" w:rsidR="008C296D" w:rsidRDefault="008C296D" w:rsidP="008C296D">
      <w:pPr>
        <w:ind w:firstLine="202"/>
        <w:jc w:val="both"/>
      </w:pPr>
    </w:p>
    <w:p w14:paraId="000024C8" w14:textId="6CF4DC9E" w:rsidR="008C296D" w:rsidRDefault="008C296D" w:rsidP="008C296D">
      <w:pPr>
        <w:ind w:firstLine="202"/>
        <w:jc w:val="both"/>
      </w:pPr>
    </w:p>
    <w:p w14:paraId="58A5DA85" w14:textId="76E9F1D0" w:rsidR="008C296D" w:rsidRDefault="008C296D" w:rsidP="008C296D">
      <w:pPr>
        <w:ind w:firstLine="202"/>
        <w:jc w:val="both"/>
      </w:pPr>
    </w:p>
    <w:p w14:paraId="454BA6C9" w14:textId="5F72C4B2" w:rsidR="008C296D" w:rsidRDefault="008C296D" w:rsidP="008C296D">
      <w:pPr>
        <w:ind w:firstLine="202"/>
        <w:jc w:val="both"/>
      </w:pPr>
    </w:p>
    <w:p w14:paraId="3F35AB7E" w14:textId="7FB20CA1" w:rsidR="008C296D" w:rsidRDefault="008C296D" w:rsidP="008C296D">
      <w:pPr>
        <w:ind w:firstLine="202"/>
        <w:jc w:val="both"/>
      </w:pPr>
    </w:p>
    <w:p w14:paraId="6C9B80B2" w14:textId="754BA39E" w:rsidR="008C296D" w:rsidRDefault="008C296D" w:rsidP="008C296D">
      <w:pPr>
        <w:ind w:firstLine="202"/>
        <w:jc w:val="both"/>
      </w:pPr>
    </w:p>
    <w:p w14:paraId="71D0EDE4" w14:textId="0CA1EABF" w:rsidR="008C296D" w:rsidRDefault="008C296D" w:rsidP="008C296D">
      <w:pPr>
        <w:ind w:firstLine="202"/>
        <w:jc w:val="both"/>
      </w:pPr>
    </w:p>
    <w:p w14:paraId="3AB74787" w14:textId="262C443A" w:rsidR="008C296D" w:rsidRDefault="008C296D" w:rsidP="008C296D">
      <w:pPr>
        <w:ind w:firstLine="202"/>
        <w:jc w:val="both"/>
      </w:pPr>
    </w:p>
    <w:p w14:paraId="0B42243D" w14:textId="51C35162" w:rsidR="008C296D" w:rsidRDefault="008C296D" w:rsidP="008C296D">
      <w:pPr>
        <w:ind w:firstLine="202"/>
        <w:jc w:val="both"/>
      </w:pPr>
    </w:p>
    <w:p w14:paraId="4D15FA90" w14:textId="0222FFC9" w:rsidR="008C296D" w:rsidRDefault="008C296D" w:rsidP="008C296D">
      <w:pPr>
        <w:ind w:firstLine="202"/>
        <w:jc w:val="both"/>
      </w:pPr>
    </w:p>
    <w:p w14:paraId="13BB6BC2" w14:textId="30569649" w:rsidR="008C296D" w:rsidRDefault="008C296D" w:rsidP="008C296D">
      <w:pPr>
        <w:ind w:firstLine="202"/>
        <w:jc w:val="both"/>
      </w:pPr>
    </w:p>
    <w:p w14:paraId="04D032A2" w14:textId="725CC6A7" w:rsidR="008C296D" w:rsidRDefault="008C296D" w:rsidP="008C296D">
      <w:pPr>
        <w:ind w:firstLine="202"/>
        <w:jc w:val="both"/>
      </w:pPr>
    </w:p>
    <w:p w14:paraId="120C4A73" w14:textId="6B87A045" w:rsidR="008C296D" w:rsidRDefault="008C296D" w:rsidP="008C296D">
      <w:pPr>
        <w:ind w:firstLine="202"/>
        <w:jc w:val="both"/>
      </w:pPr>
    </w:p>
    <w:p w14:paraId="4D1C5AB8" w14:textId="7E9D4B9A" w:rsidR="008C296D" w:rsidRDefault="008C296D" w:rsidP="008C296D">
      <w:pPr>
        <w:ind w:firstLine="202"/>
        <w:jc w:val="both"/>
      </w:pPr>
    </w:p>
    <w:p w14:paraId="736A5A90" w14:textId="37722D35" w:rsidR="008C296D" w:rsidRDefault="008C296D" w:rsidP="008C296D">
      <w:pPr>
        <w:ind w:firstLine="202"/>
        <w:jc w:val="both"/>
      </w:pPr>
    </w:p>
    <w:p w14:paraId="01F4BF60" w14:textId="561513DC" w:rsidR="008C296D" w:rsidRDefault="008C296D" w:rsidP="008C296D">
      <w:pPr>
        <w:ind w:firstLine="202"/>
        <w:jc w:val="both"/>
      </w:pPr>
    </w:p>
    <w:p w14:paraId="01A7CCB2" w14:textId="29742739" w:rsidR="008C296D" w:rsidRDefault="008C296D" w:rsidP="008C296D">
      <w:pPr>
        <w:ind w:firstLine="202"/>
        <w:jc w:val="both"/>
      </w:pPr>
    </w:p>
    <w:p w14:paraId="68117E16" w14:textId="17A9561E" w:rsidR="008C296D" w:rsidRDefault="008C296D" w:rsidP="008C296D">
      <w:pPr>
        <w:ind w:firstLine="202"/>
        <w:jc w:val="both"/>
      </w:pPr>
    </w:p>
    <w:p w14:paraId="565982A8" w14:textId="6CA7B2A3" w:rsidR="008C296D" w:rsidRDefault="008C296D" w:rsidP="008C296D">
      <w:pPr>
        <w:ind w:firstLine="202"/>
        <w:jc w:val="both"/>
      </w:pPr>
    </w:p>
    <w:p w14:paraId="787D0907" w14:textId="50E0C816" w:rsidR="008C296D" w:rsidRDefault="008C296D" w:rsidP="008C296D">
      <w:pPr>
        <w:ind w:firstLine="202"/>
        <w:jc w:val="both"/>
      </w:pPr>
    </w:p>
    <w:p w14:paraId="5A68CCA2" w14:textId="72B122FC" w:rsidR="008C296D" w:rsidRDefault="008C296D" w:rsidP="008C296D">
      <w:pPr>
        <w:ind w:firstLine="202"/>
        <w:jc w:val="both"/>
      </w:pPr>
    </w:p>
    <w:p w14:paraId="167CEEEB" w14:textId="325B498E" w:rsidR="008C296D" w:rsidRDefault="008C296D" w:rsidP="008C296D">
      <w:pPr>
        <w:ind w:firstLine="202"/>
        <w:jc w:val="both"/>
      </w:pPr>
    </w:p>
    <w:p w14:paraId="73219E41" w14:textId="5B9AFFCE" w:rsidR="008C296D" w:rsidRDefault="008C296D" w:rsidP="008C296D">
      <w:pPr>
        <w:ind w:firstLine="202"/>
        <w:jc w:val="both"/>
      </w:pPr>
    </w:p>
    <w:p w14:paraId="64545D2C" w14:textId="748A3E01" w:rsidR="008C296D" w:rsidRDefault="008C296D" w:rsidP="008C296D">
      <w:pPr>
        <w:ind w:firstLine="202"/>
        <w:jc w:val="both"/>
      </w:pPr>
    </w:p>
    <w:p w14:paraId="76799A81" w14:textId="6A97F58C" w:rsidR="008C296D" w:rsidRDefault="008C296D" w:rsidP="008C296D">
      <w:pPr>
        <w:ind w:firstLine="202"/>
        <w:jc w:val="both"/>
      </w:pPr>
    </w:p>
    <w:p w14:paraId="62B3DE17" w14:textId="2E2F853E" w:rsidR="008C296D" w:rsidRDefault="008C296D" w:rsidP="008C296D">
      <w:pPr>
        <w:ind w:firstLine="202"/>
        <w:jc w:val="both"/>
      </w:pPr>
    </w:p>
    <w:p w14:paraId="70176806" w14:textId="0FD9D652" w:rsidR="008C296D" w:rsidRDefault="008C296D" w:rsidP="008C296D">
      <w:pPr>
        <w:ind w:firstLine="202"/>
        <w:jc w:val="both"/>
      </w:pPr>
    </w:p>
    <w:p w14:paraId="32FFCE00" w14:textId="0BCF00CD" w:rsidR="008C296D" w:rsidRDefault="008C296D" w:rsidP="008C296D">
      <w:pPr>
        <w:ind w:firstLine="202"/>
        <w:jc w:val="both"/>
      </w:pPr>
    </w:p>
    <w:p w14:paraId="5C73DEAB" w14:textId="28EE034E" w:rsidR="008C296D" w:rsidRDefault="008C296D" w:rsidP="008C296D">
      <w:pPr>
        <w:ind w:firstLine="202"/>
        <w:jc w:val="both"/>
      </w:pPr>
    </w:p>
    <w:p w14:paraId="4E019F3A" w14:textId="666E6C18" w:rsidR="008C296D" w:rsidRDefault="008C296D" w:rsidP="008C296D">
      <w:pPr>
        <w:ind w:firstLine="202"/>
        <w:jc w:val="both"/>
      </w:pPr>
    </w:p>
    <w:p w14:paraId="3535D1A0" w14:textId="49AA4D7F" w:rsidR="008C296D" w:rsidRDefault="008C296D" w:rsidP="008C296D">
      <w:pPr>
        <w:ind w:firstLine="202"/>
        <w:jc w:val="both"/>
      </w:pPr>
    </w:p>
    <w:p w14:paraId="256BDCB3" w14:textId="0821604E" w:rsidR="008C296D" w:rsidRDefault="008C296D" w:rsidP="008C296D">
      <w:pPr>
        <w:ind w:firstLine="202"/>
        <w:jc w:val="both"/>
      </w:pPr>
    </w:p>
    <w:p w14:paraId="03784683" w14:textId="47FB6E49" w:rsidR="008C296D" w:rsidRDefault="008C296D" w:rsidP="008C296D">
      <w:pPr>
        <w:ind w:firstLine="202"/>
        <w:jc w:val="both"/>
      </w:pPr>
    </w:p>
    <w:p w14:paraId="03A88CFE" w14:textId="6353C282" w:rsidR="008C296D" w:rsidRDefault="008C296D" w:rsidP="008C296D">
      <w:pPr>
        <w:ind w:firstLine="202"/>
        <w:jc w:val="both"/>
      </w:pPr>
    </w:p>
    <w:p w14:paraId="1F59D6EF" w14:textId="2F4DC00A" w:rsidR="008C296D" w:rsidRDefault="008C296D" w:rsidP="008C296D">
      <w:pPr>
        <w:ind w:firstLine="202"/>
        <w:jc w:val="both"/>
      </w:pPr>
    </w:p>
    <w:p w14:paraId="4F2DE120" w14:textId="6B986DFE" w:rsidR="008C296D" w:rsidRDefault="008C296D" w:rsidP="008C296D">
      <w:pPr>
        <w:ind w:firstLine="202"/>
        <w:jc w:val="both"/>
      </w:pPr>
    </w:p>
    <w:p w14:paraId="51C08878" w14:textId="2A1595B8" w:rsidR="008C296D" w:rsidRDefault="008C296D" w:rsidP="008C296D">
      <w:pPr>
        <w:ind w:firstLine="202"/>
        <w:jc w:val="both"/>
      </w:pPr>
    </w:p>
    <w:p w14:paraId="191D757C" w14:textId="10AED712" w:rsidR="008C296D" w:rsidRDefault="008C296D" w:rsidP="008C296D">
      <w:pPr>
        <w:ind w:firstLine="202"/>
        <w:jc w:val="both"/>
      </w:pPr>
    </w:p>
    <w:p w14:paraId="67909C72" w14:textId="719A84E5" w:rsidR="008C296D" w:rsidRDefault="008C296D" w:rsidP="008C296D">
      <w:pPr>
        <w:ind w:firstLine="202"/>
        <w:jc w:val="both"/>
      </w:pPr>
    </w:p>
    <w:p w14:paraId="21FE94D5" w14:textId="376018D6" w:rsidR="008C296D" w:rsidRDefault="008C296D" w:rsidP="008C296D">
      <w:pPr>
        <w:ind w:firstLine="202"/>
        <w:jc w:val="both"/>
      </w:pPr>
    </w:p>
    <w:p w14:paraId="7CA5932B" w14:textId="1A18EC71" w:rsidR="008C296D" w:rsidRDefault="008C296D" w:rsidP="008C296D">
      <w:pPr>
        <w:ind w:firstLine="202"/>
        <w:jc w:val="both"/>
      </w:pPr>
    </w:p>
    <w:p w14:paraId="35A326AC" w14:textId="45E838E4" w:rsidR="008C296D" w:rsidRDefault="008C296D" w:rsidP="008C296D">
      <w:pPr>
        <w:jc w:val="both"/>
      </w:pP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6436D6D4" w:rsidR="00B720F4" w:rsidRDefault="007A71A9" w:rsidP="00B720F4">
      <w:pPr>
        <w:ind w:left="720"/>
        <w:rPr>
          <w:ins w:id="148" w:author="Kaleb Leon" w:date="2020-03-09T22:06:00Z"/>
        </w:rPr>
      </w:pPr>
      <w:ins w:id="149" w:author="Kaleb Leon" w:date="2020-03-09T23:02:00Z">
        <w:r>
          <w:rPr>
            <w:noProof/>
          </w:rPr>
          <mc:AlternateContent>
            <mc:Choice Requires="wps">
              <w:drawing>
                <wp:anchor distT="0" distB="0" distL="114300" distR="114300" simplePos="0" relativeHeight="251703808" behindDoc="0" locked="0" layoutInCell="1" allowOverlap="1" wp14:anchorId="26DC78CE" wp14:editId="2C5232F6">
                  <wp:simplePos x="0" y="0"/>
                  <wp:positionH relativeFrom="column">
                    <wp:posOffset>146685</wp:posOffset>
                  </wp:positionH>
                  <wp:positionV relativeFrom="paragraph">
                    <wp:posOffset>90170</wp:posOffset>
                  </wp:positionV>
                  <wp:extent cx="2924175" cy="36385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2924175" cy="3638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BDFB3" id="Rectangle 31" o:spid="_x0000_s1026" style="position:absolute;margin-left:11.55pt;margin-top:7.1pt;width:230.25pt;height:286.5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" filled="f" strokecolor="red" strokeweight="2pt"/>
              </w:pict>
            </mc:Fallback>
          </mc:AlternateContent>
        </w:r>
      </w:ins>
    </w:p>
    <w:tbl>
      <w:tblPr>
        <w:tblW w:w="4320" w:type="dxa"/>
        <w:jc w:val="center"/>
        <w:tblCellMar>
          <w:left w:w="0" w:type="dxa"/>
          <w:right w:w="0" w:type="dxa"/>
        </w:tblCellMar>
        <w:tblLook w:val="0420" w:firstRow="1" w:lastRow="0" w:firstColumn="0" w:lastColumn="0" w:noHBand="0" w:noVBand="1"/>
      </w:tblPr>
      <w:tblGrid>
        <w:gridCol w:w="2160"/>
        <w:gridCol w:w="2160"/>
      </w:tblGrid>
      <w:tr w:rsidR="00480C9E" w:rsidRPr="00480C9E" w14:paraId="3D00F899" w14:textId="77777777" w:rsidTr="00480C9E">
        <w:trPr>
          <w:trHeight w:val="106"/>
          <w:jc w:val="center"/>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C5E9835" w14:textId="77777777" w:rsidR="00480C9E" w:rsidRPr="00480C9E" w:rsidRDefault="00480C9E" w:rsidP="00480C9E">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4020830" w14:textId="77777777" w:rsidR="00480C9E" w:rsidRPr="00480C9E" w:rsidRDefault="00480C9E" w:rsidP="00480C9E">
            <w:pPr>
              <w:jc w:val="center"/>
              <w:rPr>
                <w:sz w:val="16"/>
                <w:szCs w:val="16"/>
              </w:rPr>
            </w:pPr>
            <w:r w:rsidRPr="00480C9E">
              <w:rPr>
                <w:b/>
                <w:bCs/>
                <w:sz w:val="16"/>
                <w:szCs w:val="16"/>
              </w:rPr>
              <w:t>Requirements</w:t>
            </w:r>
          </w:p>
        </w:tc>
      </w:tr>
      <w:tr w:rsidR="00480C9E" w:rsidRPr="00480C9E" w14:paraId="5AF837DC" w14:textId="77777777" w:rsidTr="00480C9E">
        <w:trPr>
          <w:trHeight w:val="106"/>
          <w:jc w:val="center"/>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4DD348" w14:textId="77777777" w:rsidR="00480C9E" w:rsidRPr="00480C9E" w:rsidRDefault="00480C9E" w:rsidP="00480C9E">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AF58DB" w14:textId="77777777" w:rsidR="00480C9E" w:rsidRPr="00480C9E" w:rsidRDefault="00480C9E" w:rsidP="00480C9E">
            <w:pPr>
              <w:jc w:val="center"/>
              <w:rPr>
                <w:sz w:val="16"/>
                <w:szCs w:val="16"/>
              </w:rPr>
            </w:pPr>
            <w:r w:rsidRPr="00480C9E">
              <w:rPr>
                <w:sz w:val="16"/>
                <w:szCs w:val="16"/>
              </w:rPr>
              <w:t>3.3 VDC to 5.5 VDC</w:t>
            </w:r>
          </w:p>
          <w:p w14:paraId="06F0B263" w14:textId="77777777" w:rsidR="00480C9E" w:rsidRPr="00480C9E" w:rsidRDefault="00480C9E" w:rsidP="00480C9E">
            <w:pPr>
              <w:jc w:val="center"/>
              <w:rPr>
                <w:sz w:val="16"/>
                <w:szCs w:val="16"/>
              </w:rPr>
            </w:pPr>
            <w:r w:rsidRPr="00480C9E">
              <w:rPr>
                <w:sz w:val="16"/>
                <w:szCs w:val="16"/>
              </w:rPr>
              <w:t>10 mA</w:t>
            </w:r>
          </w:p>
        </w:tc>
      </w:tr>
      <w:tr w:rsidR="00480C9E" w:rsidRPr="00480C9E" w14:paraId="075A67B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F83E017" w14:textId="77777777" w:rsidR="00480C9E" w:rsidRPr="00480C9E" w:rsidRDefault="00480C9E" w:rsidP="00480C9E">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138C526" w14:textId="77777777" w:rsidR="00480C9E" w:rsidRPr="00480C9E" w:rsidRDefault="00480C9E" w:rsidP="00480C9E">
            <w:pPr>
              <w:jc w:val="center"/>
              <w:rPr>
                <w:sz w:val="16"/>
                <w:szCs w:val="16"/>
              </w:rPr>
            </w:pPr>
            <w:r w:rsidRPr="00480C9E">
              <w:rPr>
                <w:sz w:val="16"/>
                <w:szCs w:val="16"/>
              </w:rPr>
              <w:t xml:space="preserve">-30 to 70 </w:t>
            </w:r>
            <w:proofErr w:type="spellStart"/>
            <w:r w:rsidRPr="00480C9E">
              <w:rPr>
                <w:sz w:val="16"/>
                <w:szCs w:val="16"/>
              </w:rPr>
              <w:t>deg</w:t>
            </w:r>
            <w:proofErr w:type="spellEnd"/>
            <w:r w:rsidRPr="00480C9E">
              <w:rPr>
                <w:sz w:val="16"/>
                <w:szCs w:val="16"/>
              </w:rPr>
              <w:t xml:space="preserve"> C</w:t>
            </w:r>
          </w:p>
          <w:p w14:paraId="79F000C4" w14:textId="77777777" w:rsidR="00480C9E" w:rsidRPr="00480C9E" w:rsidRDefault="00480C9E" w:rsidP="00480C9E">
            <w:pPr>
              <w:jc w:val="center"/>
              <w:rPr>
                <w:sz w:val="16"/>
                <w:szCs w:val="16"/>
              </w:rPr>
            </w:pPr>
            <w:r w:rsidRPr="00480C9E">
              <w:rPr>
                <w:sz w:val="16"/>
                <w:szCs w:val="16"/>
              </w:rPr>
              <w:t>&lt;2x2 Inches</w:t>
            </w:r>
          </w:p>
        </w:tc>
      </w:tr>
      <w:tr w:rsidR="00480C9E" w:rsidRPr="00480C9E" w14:paraId="3A24ABC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24A07A3" w14:textId="77777777" w:rsidR="00480C9E" w:rsidRPr="00480C9E" w:rsidRDefault="00480C9E" w:rsidP="00480C9E">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D13D37A" w14:textId="77777777" w:rsidR="00480C9E" w:rsidRPr="00480C9E" w:rsidRDefault="00480C9E" w:rsidP="00480C9E">
            <w:pPr>
              <w:jc w:val="center"/>
              <w:rPr>
                <w:sz w:val="16"/>
                <w:szCs w:val="16"/>
              </w:rPr>
            </w:pPr>
            <w:r w:rsidRPr="00480C9E">
              <w:rPr>
                <w:sz w:val="16"/>
                <w:szCs w:val="16"/>
              </w:rPr>
              <w:t>50 mV into 1K ohms</w:t>
            </w:r>
          </w:p>
          <w:p w14:paraId="5CA4D24D" w14:textId="77777777" w:rsidR="00480C9E" w:rsidRPr="00480C9E" w:rsidRDefault="00480C9E" w:rsidP="00480C9E">
            <w:pPr>
              <w:jc w:val="center"/>
              <w:rPr>
                <w:sz w:val="16"/>
                <w:szCs w:val="16"/>
              </w:rPr>
            </w:pPr>
            <w:r w:rsidRPr="00480C9E">
              <w:rPr>
                <w:sz w:val="16"/>
                <w:szCs w:val="16"/>
              </w:rPr>
              <w:t>BER 10-3 @ 6db snr</w:t>
            </w:r>
          </w:p>
        </w:tc>
      </w:tr>
      <w:tr w:rsidR="00480C9E" w:rsidRPr="00480C9E" w14:paraId="4A12AB30"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BDF39BA" w14:textId="77777777" w:rsidR="00480C9E" w:rsidRPr="00480C9E" w:rsidRDefault="00480C9E" w:rsidP="00480C9E">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DB66A24" w14:textId="77777777" w:rsidR="00480C9E" w:rsidRPr="00480C9E" w:rsidRDefault="00480C9E" w:rsidP="00480C9E">
            <w:pPr>
              <w:jc w:val="center"/>
              <w:rPr>
                <w:sz w:val="16"/>
                <w:szCs w:val="16"/>
              </w:rPr>
            </w:pPr>
            <w:r w:rsidRPr="00480C9E">
              <w:rPr>
                <w:sz w:val="16"/>
                <w:szCs w:val="16"/>
              </w:rPr>
              <w:t>400 mV into 1K ohms</w:t>
            </w:r>
          </w:p>
        </w:tc>
      </w:tr>
      <w:tr w:rsidR="00480C9E" w:rsidRPr="00480C9E" w14:paraId="7D4D176F"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93E2E8C" w14:textId="77777777" w:rsidR="00480C9E" w:rsidRPr="00480C9E" w:rsidRDefault="00480C9E" w:rsidP="00480C9E">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18C9017" w14:textId="77777777" w:rsidR="00480C9E" w:rsidRPr="00480C9E" w:rsidRDefault="00480C9E" w:rsidP="00480C9E">
            <w:pPr>
              <w:jc w:val="center"/>
              <w:rPr>
                <w:sz w:val="16"/>
                <w:szCs w:val="16"/>
              </w:rPr>
            </w:pPr>
            <w:r w:rsidRPr="00480C9E">
              <w:rPr>
                <w:sz w:val="16"/>
                <w:szCs w:val="16"/>
              </w:rPr>
              <w:t>KISS Mode</w:t>
            </w:r>
          </w:p>
          <w:p w14:paraId="3880BD63" w14:textId="77777777" w:rsidR="00480C9E" w:rsidRPr="00480C9E" w:rsidRDefault="00480C9E" w:rsidP="00480C9E">
            <w:pPr>
              <w:jc w:val="center"/>
              <w:rPr>
                <w:sz w:val="16"/>
                <w:szCs w:val="16"/>
              </w:rPr>
            </w:pPr>
            <w:r w:rsidRPr="00480C9E">
              <w:rPr>
                <w:sz w:val="16"/>
                <w:szCs w:val="16"/>
              </w:rPr>
              <w:t>AX.25</w:t>
            </w:r>
          </w:p>
          <w:p w14:paraId="3DEE62B2" w14:textId="77777777" w:rsidR="00480C9E" w:rsidRPr="00480C9E" w:rsidRDefault="00480C9E" w:rsidP="00480C9E">
            <w:pPr>
              <w:jc w:val="center"/>
              <w:rPr>
                <w:sz w:val="16"/>
                <w:szCs w:val="16"/>
              </w:rPr>
            </w:pPr>
            <w:r w:rsidRPr="00480C9E">
              <w:rPr>
                <w:sz w:val="16"/>
                <w:szCs w:val="16"/>
              </w:rPr>
              <w:t>HDLC</w:t>
            </w:r>
          </w:p>
        </w:tc>
      </w:tr>
      <w:tr w:rsidR="00480C9E" w:rsidRPr="00480C9E" w14:paraId="51579D7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188F630" w14:textId="77777777" w:rsidR="00480C9E" w:rsidRPr="00480C9E" w:rsidRDefault="00480C9E" w:rsidP="00480C9E">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E594277" w14:textId="77777777" w:rsidR="00480C9E" w:rsidRPr="00480C9E" w:rsidRDefault="00480C9E" w:rsidP="00480C9E">
            <w:pPr>
              <w:jc w:val="center"/>
              <w:rPr>
                <w:sz w:val="16"/>
                <w:szCs w:val="16"/>
              </w:rPr>
            </w:pPr>
            <w:r w:rsidRPr="00480C9E">
              <w:rPr>
                <w:sz w:val="16"/>
                <w:szCs w:val="16"/>
              </w:rPr>
              <w:t>3 Volt UART</w:t>
            </w:r>
          </w:p>
        </w:tc>
      </w:tr>
      <w:tr w:rsidR="00480C9E" w:rsidRPr="00480C9E" w14:paraId="1B9B0987" w14:textId="77777777" w:rsidTr="00480C9E">
        <w:trPr>
          <w:trHeight w:val="214"/>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9405D42" w14:textId="77777777" w:rsidR="00480C9E" w:rsidRPr="00480C9E" w:rsidRDefault="00480C9E" w:rsidP="00480C9E">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54678F5" w14:textId="77777777" w:rsidR="00480C9E" w:rsidRPr="00480C9E" w:rsidRDefault="00480C9E" w:rsidP="00480C9E">
            <w:pPr>
              <w:jc w:val="center"/>
              <w:rPr>
                <w:sz w:val="16"/>
                <w:szCs w:val="16"/>
              </w:rPr>
            </w:pPr>
            <w:r w:rsidRPr="00480C9E">
              <w:rPr>
                <w:sz w:val="16"/>
                <w:szCs w:val="16"/>
              </w:rPr>
              <w:t>3 Volt UART</w:t>
            </w:r>
          </w:p>
        </w:tc>
      </w:tr>
      <w:tr w:rsidR="00480C9E" w:rsidRPr="00480C9E" w14:paraId="41D62628"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5C92E33" w14:textId="77777777" w:rsidR="00480C9E" w:rsidRPr="00480C9E" w:rsidRDefault="00480C9E" w:rsidP="00480C9E">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1FE302C" w14:textId="77777777" w:rsidR="00480C9E" w:rsidRPr="00480C9E" w:rsidRDefault="00480C9E" w:rsidP="00480C9E">
            <w:pPr>
              <w:jc w:val="center"/>
              <w:rPr>
                <w:sz w:val="16"/>
                <w:szCs w:val="16"/>
              </w:rPr>
            </w:pPr>
            <w:r w:rsidRPr="00480C9E">
              <w:rPr>
                <w:sz w:val="16"/>
                <w:szCs w:val="16"/>
              </w:rPr>
              <w:t>PTT indicator</w:t>
            </w:r>
          </w:p>
          <w:p w14:paraId="7F8AD30F" w14:textId="77777777" w:rsidR="00480C9E" w:rsidRPr="00480C9E" w:rsidRDefault="00480C9E" w:rsidP="00480C9E">
            <w:pPr>
              <w:jc w:val="center"/>
              <w:rPr>
                <w:sz w:val="16"/>
                <w:szCs w:val="16"/>
              </w:rPr>
            </w:pPr>
            <w:r w:rsidRPr="00480C9E">
              <w:rPr>
                <w:sz w:val="16"/>
                <w:szCs w:val="16"/>
              </w:rPr>
              <w:t>RX good Packet</w:t>
            </w:r>
          </w:p>
          <w:p w14:paraId="0BCFE6CE" w14:textId="77777777" w:rsidR="00480C9E" w:rsidRPr="00480C9E" w:rsidRDefault="00480C9E" w:rsidP="00480C9E">
            <w:pPr>
              <w:jc w:val="center"/>
              <w:rPr>
                <w:sz w:val="16"/>
                <w:szCs w:val="16"/>
              </w:rPr>
            </w:pPr>
            <w:r w:rsidRPr="00480C9E">
              <w:rPr>
                <w:sz w:val="16"/>
                <w:szCs w:val="16"/>
              </w:rPr>
              <w:t>Energy in Audio Passband</w:t>
            </w:r>
          </w:p>
        </w:tc>
      </w:tr>
      <w:tr w:rsidR="00480C9E" w:rsidRPr="00480C9E" w14:paraId="65DB01C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F82A4A5" w14:textId="77777777" w:rsidR="00480C9E" w:rsidRPr="00480C9E" w:rsidRDefault="00480C9E" w:rsidP="00480C9E">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1F33F28" w14:textId="77777777" w:rsidR="00480C9E" w:rsidRPr="00480C9E" w:rsidRDefault="00480C9E" w:rsidP="00480C9E">
            <w:pPr>
              <w:jc w:val="center"/>
              <w:rPr>
                <w:sz w:val="16"/>
                <w:szCs w:val="16"/>
              </w:rPr>
            </w:pPr>
            <w:r w:rsidRPr="00480C9E">
              <w:rPr>
                <w:sz w:val="16"/>
                <w:szCs w:val="16"/>
              </w:rPr>
              <w:t>Active High &amp; Low</w:t>
            </w:r>
          </w:p>
          <w:p w14:paraId="4BCACCFA" w14:textId="77777777" w:rsidR="00480C9E" w:rsidRPr="00480C9E" w:rsidRDefault="00480C9E" w:rsidP="00480C9E">
            <w:pPr>
              <w:jc w:val="center"/>
              <w:rPr>
                <w:sz w:val="16"/>
                <w:szCs w:val="16"/>
              </w:rPr>
            </w:pPr>
            <w:r w:rsidRPr="00480C9E">
              <w:rPr>
                <w:sz w:val="16"/>
                <w:szCs w:val="16"/>
              </w:rPr>
              <w:t>Supply and Sink 20 mA</w:t>
            </w:r>
          </w:p>
          <w:p w14:paraId="3E267ECB" w14:textId="77777777" w:rsidR="00480C9E" w:rsidRPr="00480C9E" w:rsidRDefault="00480C9E" w:rsidP="00480C9E">
            <w:pPr>
              <w:jc w:val="center"/>
              <w:rPr>
                <w:sz w:val="16"/>
                <w:szCs w:val="16"/>
              </w:rPr>
            </w:pPr>
            <w:r w:rsidRPr="00480C9E">
              <w:rPr>
                <w:sz w:val="16"/>
                <w:szCs w:val="16"/>
              </w:rPr>
              <w:t>Accept 3 to 15 Volts</w:t>
            </w:r>
          </w:p>
        </w:tc>
      </w:tr>
    </w:tbl>
    <w:p w14:paraId="2F69FDE7" w14:textId="77777777" w:rsidR="00480C9E" w:rsidRDefault="00480C9E" w:rsidP="00480C9E"/>
    <w:p w14:paraId="35C0DDB3" w14:textId="51F13EA3" w:rsidR="00B720F4" w:rsidRDefault="00B720F4">
      <w:r>
        <w:br w:type="page"/>
      </w:r>
    </w:p>
    <w:p w14:paraId="6E28DC8E" w14:textId="23A1DADA" w:rsidR="00B720F4" w:rsidRDefault="00B720F4" w:rsidP="00B720F4">
      <w:pPr>
        <w:pStyle w:val="Heading2"/>
        <w:spacing w:line="360" w:lineRule="auto"/>
      </w:pPr>
      <w:r>
        <w:lastRenderedPageBreak/>
        <w:t>Objective Tree</w:t>
      </w:r>
    </w:p>
    <w:p w14:paraId="5AB65F4F" w14:textId="77777777" w:rsidR="00C51705" w:rsidRDefault="00C51705" w:rsidP="00B720F4">
      <w:pPr>
        <w:ind w:left="202"/>
        <w:sectPr w:rsidR="00C51705" w:rsidSect="00143F2E">
          <w:headerReference w:type="default" r:id="rId13"/>
          <w:type w:val="continuous"/>
          <w:pgSz w:w="12240" w:h="15840" w:code="1"/>
          <w:pgMar w:top="1008" w:right="936" w:bottom="1008" w:left="936" w:header="432" w:footer="432" w:gutter="0"/>
          <w:cols w:num="2" w:space="288"/>
        </w:sectPr>
      </w:pPr>
    </w:p>
    <w:p w14:paraId="4B6EA51C" w14:textId="714522E5" w:rsidR="00B720F4" w:rsidRDefault="00B720F4" w:rsidP="00B720F4">
      <w:pPr>
        <w:ind w:left="202"/>
      </w:pPr>
      <w:r>
        <w:lastRenderedPageBreak/>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204FEDC1" w:rsidR="00B80941" w:rsidRDefault="007A71A9" w:rsidP="00B720F4">
      <w:pPr>
        <w:ind w:left="202"/>
      </w:pPr>
      <w:ins w:id="150" w:author="Kaleb Leon" w:date="2020-03-09T23:02:00Z">
        <w:r>
          <w:rPr>
            <w:noProof/>
          </w:rPr>
          <mc:AlternateContent>
            <mc:Choice Requires="wps">
              <w:drawing>
                <wp:anchor distT="0" distB="0" distL="114300" distR="114300" simplePos="0" relativeHeight="251702784" behindDoc="0" locked="0" layoutInCell="1" allowOverlap="1" wp14:anchorId="3560C1A8" wp14:editId="3B0AE317">
                  <wp:simplePos x="0" y="0"/>
                  <wp:positionH relativeFrom="column">
                    <wp:posOffset>-156210</wp:posOffset>
                  </wp:positionH>
                  <wp:positionV relativeFrom="paragraph">
                    <wp:posOffset>160020</wp:posOffset>
                  </wp:positionV>
                  <wp:extent cx="6972300" cy="3030855"/>
                  <wp:effectExtent l="0" t="0" r="19050" b="17145"/>
                  <wp:wrapNone/>
                  <wp:docPr id="9" name="Rectangle 9"/>
                  <wp:cNvGraphicFramePr/>
                  <a:graphic xmlns:a="http://schemas.openxmlformats.org/drawingml/2006/main">
                    <a:graphicData uri="http://schemas.microsoft.com/office/word/2010/wordprocessingShape">
                      <wps:wsp>
                        <wps:cNvSpPr/>
                        <wps:spPr>
                          <a:xfrm>
                            <a:off x="0" y="0"/>
                            <a:ext cx="6972300" cy="3030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0D705" id="Rectangle 9" o:spid="_x0000_s1026" style="position:absolute;margin-left:-12.3pt;margin-top:12.6pt;width:549pt;height:238.6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" filled="f" strokecolor="red" strokeweight="2pt"/>
              </w:pict>
            </mc:Fallback>
          </mc:AlternateContent>
        </w:r>
      </w:ins>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1760" behindDoc="0" locked="0" layoutInCell="1" allowOverlap="1" wp14:anchorId="196AFCDC" wp14:editId="480CF35F">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1344" behindDoc="1" locked="0" layoutInCell="1" allowOverlap="1" wp14:anchorId="5E57AA25" wp14:editId="059B4ABF">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2544D3" w:rsidRPr="00C51705" w:rsidRDefault="002544D3"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28" type="#_x0000_t202" style="position:absolute;left:0;text-align:left;margin-left:0;margin-top:358.4pt;width:207.35pt;height:32.4pt;z-index:-251675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" filled="f" stroked="f">
                <v:textbox style="mso-fit-shape-to-text:t">
                  <w:txbxContent>
                    <w:p w14:paraId="02CB174E" w14:textId="78554ADB" w:rsidR="002544D3" w:rsidRPr="00C51705" w:rsidRDefault="002544D3"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pPr>
        <w:pStyle w:val="Heading2"/>
        <w:sectPr w:rsidR="00C51048" w:rsidSect="00DF256D">
          <w:type w:val="continuous"/>
          <w:pgSz w:w="12240" w:h="15840" w:code="1"/>
          <w:pgMar w:top="1008" w:right="936" w:bottom="1008" w:left="936" w:header="432" w:footer="432" w:gutter="0"/>
          <w:cols w:num="2" w:space="288"/>
        </w:sectPr>
      </w:pPr>
    </w:p>
    <w:p w14:paraId="6EFA8E32" w14:textId="5FCD526C" w:rsidR="00B80941" w:rsidRDefault="00B80941">
      <w:pPr>
        <w:pStyle w:val="Heading2"/>
      </w:pPr>
      <w:r>
        <w:lastRenderedPageBreak/>
        <w:t>Level 0 Functional Block Diagram</w:t>
      </w:r>
    </w:p>
    <w:p w14:paraId="7D9134F5" w14:textId="5C176B05" w:rsidR="00B80941" w:rsidRDefault="00B80941" w:rsidP="00B80941">
      <w:pPr>
        <w:ind w:left="202" w:firstLine="202"/>
      </w:pPr>
      <w:r>
        <w:t xml:space="preserve">Shown below is our Level 0 Functional Block Diagram, Figure A-2. This diagram shows the inputs and outputs in our base design. As shown our design functions </w:t>
      </w:r>
      <w:ins w:id="151" w:author="Kaleb Leon" w:date="2020-03-09T23:38:00Z">
        <w:r w:rsidR="002544D3">
          <w:t>in</w:t>
        </w:r>
      </w:ins>
      <w:del w:id="152" w:author="Kaleb Leon" w:date="2020-03-09T23:38:00Z">
        <w:r w:rsidDel="002544D3">
          <w:delText>is</w:delText>
        </w:r>
      </w:del>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6464" behindDoc="1" locked="0" layoutInCell="1" allowOverlap="1" wp14:anchorId="4EF37BA8" wp14:editId="5EFC27B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77777777" w:rsidR="00B80941" w:rsidRDefault="00B80941"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77777777" w:rsidR="00B80941" w:rsidRDefault="00B80941" w:rsidP="00B80941">
      <w:pPr>
        <w:ind w:left="202" w:firstLine="202"/>
      </w:pPr>
    </w:p>
    <w:p w14:paraId="10A26BF7" w14:textId="77777777" w:rsidR="00B80941" w:rsidRDefault="00B80941" w:rsidP="00B80941">
      <w:pPr>
        <w:ind w:left="202" w:firstLine="202"/>
      </w:pPr>
    </w:p>
    <w:p w14:paraId="2AEC5FC4" w14:textId="77777777" w:rsidR="00B80941" w:rsidRDefault="00B80941" w:rsidP="00B80941">
      <w:pPr>
        <w:ind w:left="202" w:firstLine="202"/>
      </w:pPr>
    </w:p>
    <w:p w14:paraId="42863B8F" w14:textId="77777777" w:rsidR="00B80941" w:rsidRDefault="00B80941" w:rsidP="00B80941">
      <w:pPr>
        <w:ind w:left="202" w:firstLine="202"/>
      </w:pPr>
    </w:p>
    <w:p w14:paraId="23DD605A" w14:textId="0BD17968" w:rsidR="00B80941" w:rsidRDefault="00B80941" w:rsidP="00B80941">
      <w:pPr>
        <w:ind w:left="202" w:firstLine="202"/>
      </w:pPr>
    </w:p>
    <w:p w14:paraId="45FFDB4F" w14:textId="634C90FC" w:rsidR="00B80941" w:rsidRDefault="00B80941" w:rsidP="00B80941">
      <w:pPr>
        <w:ind w:left="202" w:firstLine="202"/>
      </w:pPr>
      <w:r>
        <w:rPr>
          <w:noProof/>
        </w:rPr>
        <mc:AlternateContent>
          <mc:Choice Requires="wps">
            <w:drawing>
              <wp:anchor distT="45720" distB="45720" distL="114300" distR="114300" simplePos="0" relativeHeight="251651584" behindDoc="1" locked="0" layoutInCell="1" allowOverlap="1" wp14:anchorId="7C5BAB8F" wp14:editId="0A8CF32C">
                <wp:simplePos x="0" y="0"/>
                <wp:positionH relativeFrom="column">
                  <wp:posOffset>1972310</wp:posOffset>
                </wp:positionH>
                <wp:positionV relativeFrom="page">
                  <wp:posOffset>4084368</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2544D3" w:rsidRPr="00C51705" w:rsidRDefault="002544D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29" type="#_x0000_t202" style="position:absolute;left:0;text-align:left;margin-left:155.3pt;margin-top:321.6pt;width:207.35pt;height:32.4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" filled="f" stroked="f">
                <v:textbox style="mso-fit-shape-to-text:t">
                  <w:txbxContent>
                    <w:p w14:paraId="01969B47" w14:textId="2278BA3B" w:rsidR="002544D3" w:rsidRPr="00C51705" w:rsidRDefault="002544D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5459BC94" w14:textId="169A3E98" w:rsidR="00B80941" w:rsidRDefault="00B80941" w:rsidP="00B80941">
      <w:pPr>
        <w:ind w:left="202" w:firstLine="202"/>
      </w:pPr>
    </w:p>
    <w:p w14:paraId="4660360A" w14:textId="5FFE59CA" w:rsidR="00B80941" w:rsidRDefault="00B80941" w:rsidP="00B80941">
      <w:pPr>
        <w:ind w:left="202" w:firstLine="202"/>
      </w:pPr>
    </w:p>
    <w:p w14:paraId="5AC07898" w14:textId="1FEDC862" w:rsidR="00B80941" w:rsidRDefault="00B80941" w:rsidP="00B80941">
      <w:pPr>
        <w:ind w:left="202" w:firstLine="202"/>
      </w:pPr>
    </w:p>
    <w:p w14:paraId="3BB5AB3F" w14:textId="6AE78D2E" w:rsidR="00B80941" w:rsidRDefault="00B80941" w:rsidP="00B80941">
      <w:pPr>
        <w:ind w:left="202" w:firstLine="202"/>
      </w:pPr>
    </w:p>
    <w:p w14:paraId="6D213471" w14:textId="77777777" w:rsidR="00B80941" w:rsidRDefault="00B80941" w:rsidP="00B80941">
      <w:pPr>
        <w:ind w:left="202" w:firstLine="202"/>
      </w:pPr>
    </w:p>
    <w:p w14:paraId="10117A70" w14:textId="6261F6F9" w:rsidR="00B80941" w:rsidRDefault="00B80941">
      <w:r>
        <w:br w:type="page"/>
      </w:r>
    </w:p>
    <w:p w14:paraId="67801B24" w14:textId="4CA2F2AF"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49EF2BBC" w:rsidR="00DF256D" w:rsidRDefault="00DF256D" w:rsidP="00DF256D">
      <w:pPr>
        <w:ind w:firstLine="202"/>
        <w:jc w:val="both"/>
      </w:pPr>
      <w:del w:id="153" w:author="Kaleb Leon" w:date="2020-03-09T23:38:00Z">
        <w:r w:rsidDel="002544D3">
          <w:delText xml:space="preserve">With </w:delText>
        </w:r>
      </w:del>
      <w:ins w:id="154" w:author="Kaleb Leon" w:date="2020-03-09T23:38:00Z">
        <w:r w:rsidR="002544D3">
          <w:t>T</w:t>
        </w:r>
      </w:ins>
      <w:del w:id="155" w:author="Kaleb Leon" w:date="2020-03-09T23:38:00Z">
        <w:r w:rsidDel="002544D3">
          <w:delText>t</w:delText>
        </w:r>
      </w:del>
      <w:r>
        <w:t xml:space="preserve">he goal of the project aiming to replace hardware that was originally developed in the early 1980s, this means the technical requirements are minimal. The project is stated in a fashion that allows us to get the hardware </w:t>
      </w:r>
      <w:del w:id="156" w:author="Kaleb Leon" w:date="2020-03-09T23:39:00Z">
        <w:r w:rsidDel="002544D3">
          <w:delText>working well</w:delText>
        </w:r>
      </w:del>
      <w:ins w:id="157" w:author="Kaleb Leon" w:date="2020-03-09T23:39:00Z">
        <w:r w:rsidR="002544D3">
          <w:t>in working order</w:t>
        </w:r>
      </w:ins>
      <w:r>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583D646C"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del w:id="158" w:author="Kaleb Leon" w:date="2020-03-09T23:21:00Z">
        <w:r w:rsidRPr="00DF256D" w:rsidDel="00E054A3">
          <w:rPr>
            <w:rFonts w:ascii="Times New Roman" w:eastAsia="Times New Roman" w:hAnsi="Times New Roman" w:cs="Times New Roman"/>
            <w:sz w:val="20"/>
            <w:szCs w:val="20"/>
            <w:lang w:eastAsia="en-US"/>
          </w:rPr>
          <w:delText>bitstream</w:delText>
        </w:r>
      </w:del>
      <w:ins w:id="159" w:author="Kaleb Leon" w:date="2020-03-09T23:21:00Z">
        <w:r w:rsidR="00E054A3" w:rsidRPr="00DF256D">
          <w:rPr>
            <w:rFonts w:ascii="Times New Roman" w:eastAsia="Times New Roman" w:hAnsi="Times New Roman" w:cs="Times New Roman"/>
            <w:sz w:val="20"/>
            <w:szCs w:val="20"/>
            <w:lang w:eastAsia="en-US"/>
          </w:rPr>
          <w:t>bit stream</w:t>
        </w:r>
      </w:ins>
    </w:p>
    <w:p w14:paraId="68C56E6A" w14:textId="66EE230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del w:id="160" w:author="Kaleb Leon" w:date="2020-03-09T23:21:00Z">
        <w:r w:rsidRPr="00DF256D" w:rsidDel="00E054A3">
          <w:rPr>
            <w:rFonts w:ascii="Times New Roman" w:eastAsia="Times New Roman" w:hAnsi="Times New Roman" w:cs="Times New Roman"/>
            <w:sz w:val="20"/>
            <w:szCs w:val="20"/>
            <w:lang w:eastAsia="en-US"/>
          </w:rPr>
          <w:delText>bitstream</w:delText>
        </w:r>
      </w:del>
      <w:ins w:id="161" w:author="Kaleb Leon" w:date="2020-03-09T23:21:00Z">
        <w:r w:rsidR="00E054A3" w:rsidRPr="00DF256D">
          <w:rPr>
            <w:rFonts w:ascii="Times New Roman" w:eastAsia="Times New Roman" w:hAnsi="Times New Roman" w:cs="Times New Roman"/>
            <w:sz w:val="20"/>
            <w:szCs w:val="20"/>
            <w:lang w:eastAsia="en-US"/>
          </w:rPr>
          <w:t>bit stream</w:t>
        </w:r>
      </w:ins>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ins w:id="162" w:author="Kaleb Leon" w:date="2020-03-09T23:28:00Z">
        <w:r w:rsidR="00E054A3">
          <w:t xml:space="preserve"> The software environment </w:t>
        </w:r>
      </w:ins>
      <w:ins w:id="163" w:author="Kaleb Leon" w:date="2020-03-09T23:29:00Z">
        <w:r w:rsidR="00E054A3">
          <w:t xml:space="preserve">on the </w:t>
        </w:r>
        <w:proofErr w:type="spellStart"/>
        <w:r w:rsidR="00E054A3">
          <w:t>Nucleo</w:t>
        </w:r>
        <w:proofErr w:type="spellEnd"/>
        <w:r w:rsidR="00E054A3">
          <w:t xml:space="preserve"> board is programmed in using C. We do not have any previous knowledge in </w:t>
        </w:r>
      </w:ins>
      <w:ins w:id="164" w:author="Kaleb Leon" w:date="2020-03-09T23:30:00Z">
        <w:r w:rsidR="00E054A3">
          <w:t xml:space="preserve">C programming but we can learn fairly quickly thanks to guides and tutorials. The algorithms used to structure our code and produce our data </w:t>
        </w:r>
      </w:ins>
      <w:ins w:id="165" w:author="Kaleb Leon" w:date="2020-03-09T23:31:00Z">
        <w:r w:rsidR="00E054A3">
          <w:t>are feasible to implement due to our previous knowledge of coding structure and data processing. Lastly, due to the system only needing to process at 1200 baud</w:t>
        </w:r>
      </w:ins>
      <w:ins w:id="166" w:author="Kaleb Leon" w:date="2020-03-09T23:32:00Z">
        <w:r w:rsidR="00E054A3">
          <w:t>, which is fairly slow, efficiency in code should not be an issue to meet this spec.</w:t>
        </w:r>
      </w:ins>
    </w:p>
    <w:p w14:paraId="7B3666D9" w14:textId="023C76F4" w:rsidR="00DF256D" w:rsidRPr="00DF256D" w:rsidRDefault="00DF256D" w:rsidP="00DF256D">
      <w:pPr>
        <w:jc w:val="both"/>
      </w:pPr>
    </w:p>
    <w:p w14:paraId="2C05E7CF" w14:textId="23471112" w:rsidR="00DF256D" w:rsidRDefault="00DF256D">
      <w:pPr>
        <w:pStyle w:val="Heading2"/>
      </w:pPr>
      <w:r>
        <w:t>Time Analysis</w:t>
      </w:r>
    </w:p>
    <w:p w14:paraId="35E56DA9" w14:textId="2A529515" w:rsidR="00DF256D" w:rsidRPr="00DF256D" w:rsidRDefault="00DF256D" w:rsidP="00DF256D">
      <w:pPr>
        <w:ind w:firstLine="202"/>
      </w:pPr>
      <w:r w:rsidRPr="00DF256D">
        <w:t xml:space="preserve">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w:t>
      </w:r>
      <w:del w:id="167" w:author="Kaleb Leon" w:date="2020-03-09T23:40:00Z">
        <w:r w:rsidRPr="00DF256D" w:rsidDel="002544D3">
          <w:delText xml:space="preserve">current at that time </w:delText>
        </w:r>
      </w:del>
      <w:r w:rsidRPr="00DF256D">
        <w:t>is thorough and informative.</w:t>
      </w:r>
      <w:ins w:id="168" w:author="Kaleb Leon" w:date="2020-03-09T23:33:00Z">
        <w:r w:rsidR="002544D3">
          <w:t xml:space="preserve"> With all of this, in addition to human resource/personal days on weekends and holidays, the critical path shows us finishing in one year with some spare time if we run into any issues that would directly delay the critical path.</w:t>
        </w:r>
      </w:ins>
    </w:p>
    <w:p w14:paraId="175E4CDD" w14:textId="1701E21C" w:rsidR="00DF256D" w:rsidRDefault="00DF256D">
      <w:pPr>
        <w:pStyle w:val="Heading2"/>
      </w:pPr>
      <w:r>
        <w:t>Cost Analysis</w:t>
      </w:r>
    </w:p>
    <w:p w14:paraId="3E4C0DF6" w14:textId="1466B2EC" w:rsidR="00DF256D" w:rsidRDefault="00DF256D" w:rsidP="00DF256D">
      <w:pPr>
        <w:ind w:firstLine="202"/>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p w14:paraId="0CC9E0DB" w14:textId="717AF689" w:rsidR="00C51048" w:rsidRDefault="00C51048" w:rsidP="00DF256D">
      <w:pPr>
        <w:ind w:firstLine="202"/>
      </w:pPr>
    </w:p>
    <w:p w14:paraId="1550CA1A" w14:textId="5C6C3691" w:rsidR="00C51048" w:rsidRDefault="00C51048" w:rsidP="00DF256D">
      <w:pPr>
        <w:ind w:firstLine="202"/>
      </w:pPr>
    </w:p>
    <w:p w14:paraId="3E7640E7" w14:textId="1F753710" w:rsidR="00C51048" w:rsidRDefault="00C51048" w:rsidP="00DF256D">
      <w:pPr>
        <w:ind w:firstLine="202"/>
      </w:pPr>
    </w:p>
    <w:p w14:paraId="6ECE3448" w14:textId="779BC2E2" w:rsidR="00C51048" w:rsidRDefault="00C51048" w:rsidP="00DF256D">
      <w:pPr>
        <w:ind w:firstLine="202"/>
      </w:pPr>
    </w:p>
    <w:p w14:paraId="2D90493F" w14:textId="780EAFD1" w:rsidR="00C51048" w:rsidRDefault="00C51048" w:rsidP="00DF256D">
      <w:pPr>
        <w:ind w:firstLine="202"/>
      </w:pPr>
    </w:p>
    <w:p w14:paraId="667BD025" w14:textId="1611FC32" w:rsidR="00C51048" w:rsidRDefault="00C51048" w:rsidP="00DF256D">
      <w:pPr>
        <w:ind w:firstLine="202"/>
      </w:pPr>
    </w:p>
    <w:p w14:paraId="4B04B76C" w14:textId="7D97EA96" w:rsidR="00C51048" w:rsidRDefault="00C51048" w:rsidP="00DF256D">
      <w:pPr>
        <w:ind w:firstLine="202"/>
      </w:pPr>
    </w:p>
    <w:p w14:paraId="480F8A08" w14:textId="36ABBA71" w:rsidR="00C51048" w:rsidRDefault="00C51048" w:rsidP="00DF256D">
      <w:pPr>
        <w:ind w:firstLine="202"/>
      </w:pPr>
    </w:p>
    <w:p w14:paraId="751C46A8" w14:textId="5C366CD2" w:rsidR="00C51048" w:rsidRDefault="00C51048" w:rsidP="00DF256D">
      <w:pPr>
        <w:ind w:firstLine="202"/>
      </w:pPr>
    </w:p>
    <w:p w14:paraId="2EF99805" w14:textId="6EED50B4" w:rsidR="00C51048" w:rsidRDefault="00C51048" w:rsidP="00DF256D">
      <w:pPr>
        <w:ind w:firstLine="202"/>
      </w:pPr>
    </w:p>
    <w:p w14:paraId="213E09F8" w14:textId="77546F27" w:rsidR="00C51048" w:rsidRDefault="00C51048" w:rsidP="00DF256D">
      <w:pPr>
        <w:ind w:firstLine="202"/>
      </w:pPr>
      <w:r>
        <w:rPr>
          <w:noProof/>
        </w:rPr>
        <w:lastRenderedPageBreak/>
        <mc:AlternateContent>
          <mc:Choice Requires="wps">
            <w:drawing>
              <wp:anchor distT="45720" distB="45720" distL="114300" distR="114300" simplePos="0" relativeHeight="251655680" behindDoc="1" locked="0" layoutInCell="1" allowOverlap="1" wp14:anchorId="0F7F4F2E" wp14:editId="5C59A856">
                <wp:simplePos x="0" y="0"/>
                <wp:positionH relativeFrom="column">
                  <wp:posOffset>205524</wp:posOffset>
                </wp:positionH>
                <wp:positionV relativeFrom="page">
                  <wp:posOffset>641015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620D972E" w14:textId="124C7772" w:rsidR="002544D3" w:rsidRPr="00C51705" w:rsidRDefault="002544D3" w:rsidP="00C51048">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7F4F2E" id="_x0000_s1030" type="#_x0000_t202" style="position:absolute;left:0;text-align:left;margin-left:16.2pt;margin-top:50.45pt;width:207.35pt;height:32.4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eV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" filled="f" stroked="f">
                <v:textbox style="mso-fit-shape-to-text:t">
                  <w:txbxContent>
                    <w:p w14:paraId="620D972E" w14:textId="124C7772" w:rsidR="002544D3" w:rsidRPr="00C51705" w:rsidRDefault="002544D3" w:rsidP="00C51048">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p w14:paraId="056B4CEC" w14:textId="77777777" w:rsidR="00C51048" w:rsidRDefault="00C51048" w:rsidP="00DF256D">
      <w:pPr>
        <w:ind w:firstLine="202"/>
      </w:pPr>
    </w:p>
    <w:tbl>
      <w:tblPr>
        <w:tblStyle w:val="TableGrid"/>
        <w:tblW w:w="0" w:type="auto"/>
        <w:tblLook w:val="04A0" w:firstRow="1" w:lastRow="0" w:firstColumn="1" w:lastColumn="0" w:noHBand="0" w:noVBand="1"/>
      </w:tblPr>
      <w:tblGrid>
        <w:gridCol w:w="1705"/>
        <w:gridCol w:w="1681"/>
        <w:gridCol w:w="1644"/>
      </w:tblGrid>
      <w:tr w:rsidR="00DF256D" w14:paraId="20ABE511" w14:textId="77777777" w:rsidTr="00C51048">
        <w:tc>
          <w:tcPr>
            <w:tcW w:w="1752" w:type="dxa"/>
            <w:shd w:val="clear" w:color="auto" w:fill="F2F2F2" w:themeFill="background1" w:themeFillShade="F2"/>
          </w:tcPr>
          <w:p w14:paraId="22888278" w14:textId="4FBD71C5" w:rsidR="00DF256D" w:rsidRDefault="00DF256D" w:rsidP="00DF256D">
            <w:r w:rsidRPr="00DC3D3D">
              <w:t>Item</w:t>
            </w:r>
          </w:p>
        </w:tc>
        <w:tc>
          <w:tcPr>
            <w:tcW w:w="1752" w:type="dxa"/>
            <w:shd w:val="clear" w:color="auto" w:fill="F2F2F2" w:themeFill="background1" w:themeFillShade="F2"/>
          </w:tcPr>
          <w:p w14:paraId="6A01FE46" w14:textId="23ACF869" w:rsidR="00DF256D" w:rsidRDefault="00DF256D" w:rsidP="00DF256D">
            <w:r w:rsidRPr="00076A42">
              <w:t>Rented/Posses</w:t>
            </w:r>
          </w:p>
        </w:tc>
        <w:tc>
          <w:tcPr>
            <w:tcW w:w="1752" w:type="dxa"/>
            <w:shd w:val="clear" w:color="auto" w:fill="F2F2F2" w:themeFill="background1" w:themeFillShade="F2"/>
          </w:tcPr>
          <w:p w14:paraId="6984A49C" w14:textId="7DAA24BC" w:rsidR="00DF256D" w:rsidRDefault="00C51048" w:rsidP="00DF256D">
            <w:r>
              <w:t>Cost</w:t>
            </w:r>
          </w:p>
        </w:tc>
      </w:tr>
      <w:tr w:rsidR="00DF256D" w14:paraId="11B19676" w14:textId="77777777" w:rsidTr="00DF256D">
        <w:tc>
          <w:tcPr>
            <w:tcW w:w="1752" w:type="dxa"/>
          </w:tcPr>
          <w:p w14:paraId="7D7F8255" w14:textId="31C266C9" w:rsidR="00DF256D" w:rsidRDefault="00DF256D" w:rsidP="00DF256D">
            <w:r w:rsidRPr="00DC3D3D">
              <w:t xml:space="preserve">STM32F446RE </w:t>
            </w:r>
            <w:proofErr w:type="spellStart"/>
            <w:r w:rsidRPr="00DC3D3D">
              <w:t>Nucleo</w:t>
            </w:r>
            <w:proofErr w:type="spellEnd"/>
            <w:r w:rsidRPr="00DC3D3D">
              <w:t xml:space="preserve"> board</w:t>
            </w:r>
          </w:p>
        </w:tc>
        <w:tc>
          <w:tcPr>
            <w:tcW w:w="1752" w:type="dxa"/>
          </w:tcPr>
          <w:p w14:paraId="1FB7E9D2" w14:textId="7BD66644" w:rsidR="00DF256D" w:rsidRDefault="00DF256D" w:rsidP="00DF256D">
            <w:r>
              <w:t>No</w:t>
            </w:r>
          </w:p>
        </w:tc>
        <w:tc>
          <w:tcPr>
            <w:tcW w:w="1752" w:type="dxa"/>
          </w:tcPr>
          <w:p w14:paraId="6D91E957" w14:textId="77893B30" w:rsidR="00DF256D" w:rsidRDefault="00C51048" w:rsidP="00DF256D">
            <w:r>
              <w:t>$14.90</w:t>
            </w:r>
          </w:p>
        </w:tc>
      </w:tr>
      <w:tr w:rsidR="00DF256D" w14:paraId="5580842D" w14:textId="77777777" w:rsidTr="00DF256D">
        <w:tc>
          <w:tcPr>
            <w:tcW w:w="1752" w:type="dxa"/>
          </w:tcPr>
          <w:p w14:paraId="64E5D70D" w14:textId="09EE0D28" w:rsidR="00DF256D" w:rsidRDefault="00DF256D" w:rsidP="00DF256D">
            <w:r w:rsidRPr="00DC3D3D">
              <w:t>Arduino Uno</w:t>
            </w:r>
          </w:p>
        </w:tc>
        <w:tc>
          <w:tcPr>
            <w:tcW w:w="1752" w:type="dxa"/>
          </w:tcPr>
          <w:p w14:paraId="6077F1AD" w14:textId="7E251F53" w:rsidR="00DF256D" w:rsidRDefault="00DF256D" w:rsidP="00DF256D">
            <w:r>
              <w:t>Yes</w:t>
            </w:r>
          </w:p>
        </w:tc>
        <w:tc>
          <w:tcPr>
            <w:tcW w:w="1752" w:type="dxa"/>
          </w:tcPr>
          <w:p w14:paraId="747F5F86" w14:textId="533FB334" w:rsidR="00DF256D" w:rsidRDefault="00C51048" w:rsidP="00DF256D">
            <w:r>
              <w:t>$0.00</w:t>
            </w:r>
          </w:p>
        </w:tc>
      </w:tr>
      <w:tr w:rsidR="00DF256D" w14:paraId="796EFA28" w14:textId="77777777" w:rsidTr="00DF256D">
        <w:tc>
          <w:tcPr>
            <w:tcW w:w="1752" w:type="dxa"/>
          </w:tcPr>
          <w:p w14:paraId="3E5B8CC9" w14:textId="0C7B6CBC" w:rsidR="00DF256D" w:rsidRDefault="00DF256D" w:rsidP="00DF256D">
            <w:r w:rsidRPr="00DC3D3D">
              <w:t>LEDs</w:t>
            </w:r>
          </w:p>
        </w:tc>
        <w:tc>
          <w:tcPr>
            <w:tcW w:w="1752" w:type="dxa"/>
          </w:tcPr>
          <w:p w14:paraId="5934DE13" w14:textId="027AEE59" w:rsidR="00DF256D" w:rsidRDefault="00DF256D" w:rsidP="00DF256D">
            <w:r>
              <w:t>Yes</w:t>
            </w:r>
          </w:p>
        </w:tc>
        <w:tc>
          <w:tcPr>
            <w:tcW w:w="1752" w:type="dxa"/>
          </w:tcPr>
          <w:p w14:paraId="5C385DAF" w14:textId="6FE62B92" w:rsidR="00DF256D" w:rsidRDefault="00C51048" w:rsidP="00DF256D">
            <w:r>
              <w:t>$0.00</w:t>
            </w:r>
          </w:p>
        </w:tc>
      </w:tr>
      <w:tr w:rsidR="00DF256D" w14:paraId="46794E9E" w14:textId="77777777" w:rsidTr="00DF256D">
        <w:tc>
          <w:tcPr>
            <w:tcW w:w="1752" w:type="dxa"/>
          </w:tcPr>
          <w:p w14:paraId="317FCCD7" w14:textId="76071A6C" w:rsidR="00DF256D" w:rsidRDefault="00DF256D" w:rsidP="00DF256D">
            <w:r w:rsidRPr="00DC3D3D">
              <w:t>MOSFET</w:t>
            </w:r>
          </w:p>
        </w:tc>
        <w:tc>
          <w:tcPr>
            <w:tcW w:w="1752" w:type="dxa"/>
          </w:tcPr>
          <w:p w14:paraId="0EE214C6" w14:textId="5CF9E95A" w:rsidR="00DF256D" w:rsidRDefault="00DF256D" w:rsidP="00DF256D">
            <w:r>
              <w:t>No</w:t>
            </w:r>
          </w:p>
        </w:tc>
        <w:tc>
          <w:tcPr>
            <w:tcW w:w="1752" w:type="dxa"/>
          </w:tcPr>
          <w:p w14:paraId="12439A0B" w14:textId="5395BE45" w:rsidR="00DF256D" w:rsidRDefault="00C51048" w:rsidP="00DF256D">
            <w:r>
              <w:t>$2.95</w:t>
            </w:r>
          </w:p>
        </w:tc>
      </w:tr>
      <w:tr w:rsidR="00DF256D" w14:paraId="10BBF122" w14:textId="77777777" w:rsidTr="00DF256D">
        <w:tc>
          <w:tcPr>
            <w:tcW w:w="1752" w:type="dxa"/>
          </w:tcPr>
          <w:p w14:paraId="36C9ED33" w14:textId="098D8EEF" w:rsidR="00DF256D" w:rsidRDefault="00DF256D" w:rsidP="00DF256D">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752" w:type="dxa"/>
          </w:tcPr>
          <w:p w14:paraId="7B9D8348" w14:textId="5B902BE9" w:rsidR="00DF256D" w:rsidRDefault="00DF256D" w:rsidP="00DF256D">
            <w:r>
              <w:t>Yes</w:t>
            </w:r>
          </w:p>
        </w:tc>
        <w:tc>
          <w:tcPr>
            <w:tcW w:w="1752" w:type="dxa"/>
          </w:tcPr>
          <w:p w14:paraId="64C2657A" w14:textId="74A6EDFD" w:rsidR="00DF256D" w:rsidRDefault="00C51048" w:rsidP="00DF256D">
            <w:r>
              <w:t>$0.00</w:t>
            </w:r>
          </w:p>
        </w:tc>
      </w:tr>
      <w:tr w:rsidR="00DF256D" w14:paraId="0891B5C6" w14:textId="77777777" w:rsidTr="00DF256D">
        <w:tc>
          <w:tcPr>
            <w:tcW w:w="1752" w:type="dxa"/>
          </w:tcPr>
          <w:p w14:paraId="151E69D7" w14:textId="16B1174E" w:rsidR="00DF256D" w:rsidRDefault="00DF256D" w:rsidP="00DF256D">
            <w:r w:rsidRPr="00DC3D3D">
              <w:t xml:space="preserve">Capacitor (100 </w:t>
            </w:r>
            <w:proofErr w:type="spellStart"/>
            <w:r w:rsidRPr="00DC3D3D">
              <w:t>nF</w:t>
            </w:r>
            <w:proofErr w:type="spellEnd"/>
            <w:r w:rsidRPr="00DC3D3D">
              <w:t>)</w:t>
            </w:r>
          </w:p>
        </w:tc>
        <w:tc>
          <w:tcPr>
            <w:tcW w:w="1752" w:type="dxa"/>
          </w:tcPr>
          <w:p w14:paraId="4ACF1155" w14:textId="72D1C404" w:rsidR="00DF256D" w:rsidRDefault="00DF256D" w:rsidP="00DF256D">
            <w:r w:rsidRPr="00076A42">
              <w:t>Yes</w:t>
            </w:r>
          </w:p>
        </w:tc>
        <w:tc>
          <w:tcPr>
            <w:tcW w:w="1752" w:type="dxa"/>
          </w:tcPr>
          <w:p w14:paraId="04D8B483" w14:textId="3B8149A9" w:rsidR="00DF256D" w:rsidRDefault="00C51048" w:rsidP="00DF256D">
            <w:r>
              <w:t>$0.00</w:t>
            </w:r>
          </w:p>
        </w:tc>
      </w:tr>
      <w:tr w:rsidR="00DF256D" w14:paraId="5FBD3857" w14:textId="77777777" w:rsidTr="00DF256D">
        <w:tc>
          <w:tcPr>
            <w:tcW w:w="1752" w:type="dxa"/>
          </w:tcPr>
          <w:p w14:paraId="58F71889" w14:textId="22D7D2D2" w:rsidR="00DF256D" w:rsidRDefault="00DF256D" w:rsidP="00DF256D">
            <w:r w:rsidRPr="00DC3D3D">
              <w:t>USB logic analyzer</w:t>
            </w:r>
          </w:p>
        </w:tc>
        <w:tc>
          <w:tcPr>
            <w:tcW w:w="1752" w:type="dxa"/>
          </w:tcPr>
          <w:p w14:paraId="1A753509" w14:textId="596E9E89" w:rsidR="00DF256D" w:rsidRDefault="00DF256D" w:rsidP="00DF256D">
            <w:r w:rsidRPr="00076A42">
              <w:t>Yes</w:t>
            </w:r>
          </w:p>
        </w:tc>
        <w:tc>
          <w:tcPr>
            <w:tcW w:w="1752" w:type="dxa"/>
          </w:tcPr>
          <w:p w14:paraId="1D805803" w14:textId="7165DDCA" w:rsidR="00DF256D" w:rsidRDefault="00C51048" w:rsidP="00DF256D">
            <w:r>
              <w:t>$0.00</w:t>
            </w:r>
          </w:p>
        </w:tc>
      </w:tr>
      <w:tr w:rsidR="00DF256D" w14:paraId="7BCAE0F4" w14:textId="77777777" w:rsidTr="00DF256D">
        <w:tc>
          <w:tcPr>
            <w:tcW w:w="1752" w:type="dxa"/>
          </w:tcPr>
          <w:p w14:paraId="792745DB" w14:textId="4CBF80B4" w:rsidR="00DF256D" w:rsidRDefault="00DF256D" w:rsidP="00DF256D">
            <w:r w:rsidRPr="00DC3D3D">
              <w:t>breadboard</w:t>
            </w:r>
          </w:p>
        </w:tc>
        <w:tc>
          <w:tcPr>
            <w:tcW w:w="1752" w:type="dxa"/>
          </w:tcPr>
          <w:p w14:paraId="72AFE41B" w14:textId="3E65A1C8" w:rsidR="00DF256D" w:rsidRDefault="00DF256D" w:rsidP="00DF256D">
            <w:r w:rsidRPr="00076A42">
              <w:t>Yes</w:t>
            </w:r>
          </w:p>
        </w:tc>
        <w:tc>
          <w:tcPr>
            <w:tcW w:w="1752" w:type="dxa"/>
          </w:tcPr>
          <w:p w14:paraId="60CEE242" w14:textId="506A6D02" w:rsidR="00DF256D" w:rsidRDefault="00C51048" w:rsidP="00DF256D">
            <w:r>
              <w:t>$0.00</w:t>
            </w:r>
          </w:p>
        </w:tc>
      </w:tr>
      <w:tr w:rsidR="00DF256D" w14:paraId="710A3A7E" w14:textId="77777777" w:rsidTr="00DF256D">
        <w:tc>
          <w:tcPr>
            <w:tcW w:w="1752" w:type="dxa"/>
          </w:tcPr>
          <w:p w14:paraId="3124EED2" w14:textId="69B95EFE" w:rsidR="00DF256D" w:rsidRDefault="00DF256D" w:rsidP="00DF256D">
            <w:r w:rsidRPr="00DC3D3D">
              <w:t>3.5 mm/2.5 mm jack</w:t>
            </w:r>
          </w:p>
        </w:tc>
        <w:tc>
          <w:tcPr>
            <w:tcW w:w="1752" w:type="dxa"/>
          </w:tcPr>
          <w:p w14:paraId="70EAC3A1" w14:textId="3B20A121" w:rsidR="00DF256D" w:rsidRDefault="00DF256D" w:rsidP="00DF256D">
            <w:r w:rsidRPr="00076A42">
              <w:t>Yes</w:t>
            </w:r>
          </w:p>
        </w:tc>
        <w:tc>
          <w:tcPr>
            <w:tcW w:w="1752" w:type="dxa"/>
          </w:tcPr>
          <w:p w14:paraId="795FF36B" w14:textId="205F7856" w:rsidR="00DF256D" w:rsidRDefault="00C51048" w:rsidP="00DF256D">
            <w:r w:rsidRPr="00C51048">
              <w:t>$2.09/$2.99</w:t>
            </w:r>
          </w:p>
        </w:tc>
      </w:tr>
      <w:tr w:rsidR="00DF256D" w14:paraId="6077C308" w14:textId="77777777" w:rsidTr="00DF256D">
        <w:tc>
          <w:tcPr>
            <w:tcW w:w="1752" w:type="dxa"/>
          </w:tcPr>
          <w:p w14:paraId="3072DFE5" w14:textId="077E1BCE" w:rsidR="00DF256D" w:rsidRDefault="00DF256D" w:rsidP="00DF256D">
            <w:r w:rsidRPr="00DC3D3D">
              <w:t>jumper wires(M-M, M-F,F-F)</w:t>
            </w:r>
          </w:p>
        </w:tc>
        <w:tc>
          <w:tcPr>
            <w:tcW w:w="1752" w:type="dxa"/>
          </w:tcPr>
          <w:p w14:paraId="4204323A" w14:textId="22A52D1B" w:rsidR="00DF256D" w:rsidRDefault="00DF256D" w:rsidP="00DF256D">
            <w:r w:rsidRPr="00076A42">
              <w:t>Yes</w:t>
            </w:r>
          </w:p>
        </w:tc>
        <w:tc>
          <w:tcPr>
            <w:tcW w:w="1752" w:type="dxa"/>
          </w:tcPr>
          <w:p w14:paraId="3607B356" w14:textId="1D412CE8" w:rsidR="00DF256D" w:rsidRDefault="00C51048" w:rsidP="00DF256D">
            <w:r>
              <w:t>$0.00</w:t>
            </w:r>
          </w:p>
        </w:tc>
      </w:tr>
      <w:tr w:rsidR="00DF256D" w14:paraId="4F21F854" w14:textId="77777777" w:rsidTr="00DF256D">
        <w:tc>
          <w:tcPr>
            <w:tcW w:w="1752" w:type="dxa"/>
          </w:tcPr>
          <w:p w14:paraId="1D6F7702" w14:textId="4697341B" w:rsidR="00DF256D" w:rsidRPr="00DC3D3D" w:rsidRDefault="00DF256D" w:rsidP="00DF256D">
            <w:r w:rsidRPr="00DF256D">
              <w:t>RS232 Cable</w:t>
            </w:r>
          </w:p>
        </w:tc>
        <w:tc>
          <w:tcPr>
            <w:tcW w:w="1752" w:type="dxa"/>
          </w:tcPr>
          <w:p w14:paraId="58353E33" w14:textId="352A26F0" w:rsidR="00DF256D" w:rsidRDefault="00DF256D" w:rsidP="00DF256D">
            <w:r>
              <w:t>No</w:t>
            </w:r>
          </w:p>
        </w:tc>
        <w:tc>
          <w:tcPr>
            <w:tcW w:w="1752" w:type="dxa"/>
          </w:tcPr>
          <w:p w14:paraId="0DA00665" w14:textId="3A55596D" w:rsidR="00DF256D" w:rsidRDefault="00C51048" w:rsidP="00DF256D">
            <w:r w:rsidRPr="00C51048">
              <w:t>2 X ($4.29)</w:t>
            </w:r>
          </w:p>
        </w:tc>
      </w:tr>
      <w:tr w:rsidR="00C51048" w14:paraId="1E929726" w14:textId="77777777" w:rsidTr="00C51048">
        <w:tc>
          <w:tcPr>
            <w:tcW w:w="1752" w:type="dxa"/>
            <w:shd w:val="clear" w:color="auto" w:fill="BFBFBF" w:themeFill="background1" w:themeFillShade="BF"/>
          </w:tcPr>
          <w:p w14:paraId="2B111714" w14:textId="0B2A238F" w:rsidR="00C51048" w:rsidRPr="00DF256D" w:rsidRDefault="00C51048" w:rsidP="00DF256D">
            <w:r>
              <w:t>Total</w:t>
            </w:r>
          </w:p>
        </w:tc>
        <w:tc>
          <w:tcPr>
            <w:tcW w:w="1752" w:type="dxa"/>
            <w:shd w:val="clear" w:color="auto" w:fill="BFBFBF" w:themeFill="background1" w:themeFillShade="BF"/>
          </w:tcPr>
          <w:p w14:paraId="49AF2917" w14:textId="006964E6" w:rsidR="00C51048" w:rsidRDefault="00C51048" w:rsidP="00DF256D"/>
        </w:tc>
        <w:tc>
          <w:tcPr>
            <w:tcW w:w="1752" w:type="dxa"/>
            <w:shd w:val="clear" w:color="auto" w:fill="BFBFBF" w:themeFill="background1" w:themeFillShade="BF"/>
          </w:tcPr>
          <w:p w14:paraId="5FC8347D" w14:textId="522E58CD" w:rsidR="00C51048" w:rsidRPr="00C51048" w:rsidRDefault="00C51048" w:rsidP="00DF256D">
            <w:r>
              <w:t>$31.51</w:t>
            </w:r>
          </w:p>
        </w:tc>
      </w:tr>
    </w:tbl>
    <w:p w14:paraId="32605AE5" w14:textId="77777777" w:rsidR="00DF256D" w:rsidRPr="00DF256D" w:rsidRDefault="00DF256D" w:rsidP="00DF256D">
      <w:pPr>
        <w:ind w:firstLine="202"/>
      </w:pPr>
    </w:p>
    <w:p w14:paraId="0C5925BA" w14:textId="0F489549" w:rsidR="00C51048" w:rsidRDefault="00C51048">
      <w:pPr>
        <w:pStyle w:val="Heading2"/>
      </w:pPr>
      <w:r>
        <w:t>Regulatory Considerations</w:t>
      </w:r>
    </w:p>
    <w:p w14:paraId="6E93BF4C" w14:textId="60821203" w:rsidR="00C51048" w:rsidRDefault="00C51048" w:rsidP="00C51048">
      <w:pPr>
        <w:ind w:firstLine="202"/>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4C569531" w:rsidR="00C51048" w:rsidRDefault="00C51048">
      <w:pPr>
        <w:pStyle w:val="Heading2"/>
      </w:pPr>
      <w:r w:rsidRPr="00C51048">
        <w:rPr>
          <w:noProof/>
        </w:rPr>
        <w:lastRenderedPageBreak/>
        <w:drawing>
          <wp:anchor distT="0" distB="0" distL="114300" distR="114300" simplePos="0" relativeHeight="251658752" behindDoc="1" locked="0" layoutInCell="1" allowOverlap="1" wp14:anchorId="4FB527A2" wp14:editId="769BE4C6">
            <wp:simplePos x="0" y="0"/>
            <wp:positionH relativeFrom="column">
              <wp:posOffset>862</wp:posOffset>
            </wp:positionH>
            <wp:positionV relativeFrom="paragraph">
              <wp:posOffset>-1725</wp:posOffset>
            </wp:positionV>
            <wp:extent cx="3226279" cy="7379188"/>
            <wp:effectExtent l="0" t="0" r="0" b="0"/>
            <wp:wrapNone/>
            <wp:docPr id="11" name="Picture 11" descr="https://i.groupme.com/407x930.jpeg.66210572828540fca29c514d204ecc74.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roupme.com/407x930.jpeg.66210572828540fca29c514d204ecc74.lar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6279" cy="7379188"/>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ins w:id="169" w:author="Kaleb Leon" w:date="2020-03-09T23:40:00Z">
        <w:r w:rsidR="002544D3">
          <w:t>an</w:t>
        </w:r>
      </w:ins>
      <w:del w:id="170" w:author="Kaleb Leon" w:date="2020-03-09T23:40:00Z">
        <w:r w:rsidDel="002544D3">
          <w:delText>na</w:delText>
        </w:r>
      </w:del>
      <w:r>
        <w:t>tt Chart</w:t>
      </w:r>
    </w:p>
    <w:p w14:paraId="6A94380F" w14:textId="2D26D0A1" w:rsidR="00C51048" w:rsidRDefault="00C51048">
      <w:r>
        <w:rPr>
          <w:noProof/>
        </w:rPr>
        <mc:AlternateContent>
          <mc:Choice Requires="wps">
            <w:drawing>
              <wp:anchor distT="45720" distB="45720" distL="114300" distR="114300" simplePos="0" relativeHeight="251668992" behindDoc="1" locked="0" layoutInCell="1" allowOverlap="1" wp14:anchorId="529389FB" wp14:editId="55A47198">
                <wp:simplePos x="0" y="0"/>
                <wp:positionH relativeFrom="column">
                  <wp:posOffset>290279</wp:posOffset>
                </wp:positionH>
                <wp:positionV relativeFrom="page">
                  <wp:posOffset>7942089</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1223E18C" w:rsidR="002544D3" w:rsidRPr="00C51705" w:rsidRDefault="002544D3" w:rsidP="00C51048">
                            <w:pPr>
                              <w:pStyle w:val="Heading2"/>
                              <w:numPr>
                                <w:ilvl w:val="0"/>
                                <w:numId w:val="0"/>
                              </w:numPr>
                              <w:spacing w:line="360" w:lineRule="auto"/>
                              <w:jc w:val="center"/>
                              <w:rPr>
                                <w:sz w:val="18"/>
                                <w:szCs w:val="18"/>
                              </w:rPr>
                            </w:pPr>
                            <w:r>
                              <w:rPr>
                                <w:sz w:val="18"/>
                                <w:szCs w:val="18"/>
                              </w:rPr>
                              <w:t>Figure B-2: G</w:t>
                            </w:r>
                            <w:ins w:id="171" w:author="Kaleb Leon" w:date="2020-03-09T23:40:00Z">
                              <w:r>
                                <w:rPr>
                                  <w:sz w:val="18"/>
                                  <w:szCs w:val="18"/>
                                </w:rPr>
                                <w:t>an</w:t>
                              </w:r>
                            </w:ins>
                            <w:del w:id="172" w:author="Kaleb Leon" w:date="2020-03-09T23:40:00Z">
                              <w:r w:rsidDel="002544D3">
                                <w:rPr>
                                  <w:sz w:val="18"/>
                                  <w:szCs w:val="18"/>
                                </w:rPr>
                                <w:delText>na</w:delText>
                              </w:r>
                            </w:del>
                            <w:r>
                              <w:rPr>
                                <w:sz w:val="18"/>
                                <w:szCs w:val="18"/>
                              </w:rPr>
                              <w:t>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1" type="#_x0000_t202" style="position:absolute;margin-left:22.85pt;margin-top:625.35pt;width:207.35pt;height:32.4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J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" filled="f" stroked="f">
                <v:textbox style="mso-fit-shape-to-text:t">
                  <w:txbxContent>
                    <w:p w14:paraId="05B6B676" w14:textId="1223E18C" w:rsidR="002544D3" w:rsidRPr="00C51705" w:rsidRDefault="002544D3" w:rsidP="00C51048">
                      <w:pPr>
                        <w:pStyle w:val="Heading2"/>
                        <w:numPr>
                          <w:ilvl w:val="0"/>
                          <w:numId w:val="0"/>
                        </w:numPr>
                        <w:spacing w:line="360" w:lineRule="auto"/>
                        <w:jc w:val="center"/>
                        <w:rPr>
                          <w:sz w:val="18"/>
                          <w:szCs w:val="18"/>
                        </w:rPr>
                      </w:pPr>
                      <w:r>
                        <w:rPr>
                          <w:sz w:val="18"/>
                          <w:szCs w:val="18"/>
                        </w:rPr>
                        <w:t>Figure B-2: G</w:t>
                      </w:r>
                      <w:ins w:id="173" w:author="Kaleb Leon" w:date="2020-03-09T23:40:00Z">
                        <w:r>
                          <w:rPr>
                            <w:sz w:val="18"/>
                            <w:szCs w:val="18"/>
                          </w:rPr>
                          <w:t>an</w:t>
                        </w:r>
                      </w:ins>
                      <w:del w:id="174" w:author="Kaleb Leon" w:date="2020-03-09T23:40:00Z">
                        <w:r w:rsidDel="002544D3">
                          <w:rPr>
                            <w:sz w:val="18"/>
                            <w:szCs w:val="18"/>
                          </w:rPr>
                          <w:delText>na</w:delText>
                        </w:r>
                      </w:del>
                      <w:r>
                        <w:rPr>
                          <w:sz w:val="18"/>
                          <w:szCs w:val="18"/>
                        </w:rPr>
                        <w:t>tt Chart Semester One</w:t>
                      </w:r>
                    </w:p>
                  </w:txbxContent>
                </v:textbox>
                <w10:wrap anchory="page"/>
              </v:shape>
            </w:pict>
          </mc:Fallback>
        </mc:AlternateContent>
      </w:r>
      <w:r>
        <w:rPr>
          <w:noProof/>
        </w:rPr>
        <mc:AlternateContent>
          <mc:Choice Requires="wps">
            <w:drawing>
              <wp:anchor distT="45720" distB="45720" distL="114300" distR="114300" simplePos="0" relativeHeight="251673088" behindDoc="1" locked="0" layoutInCell="1" allowOverlap="1" wp14:anchorId="7F1F4FD4" wp14:editId="20A6C331">
                <wp:simplePos x="0" y="0"/>
                <wp:positionH relativeFrom="column">
                  <wp:posOffset>3836131</wp:posOffset>
                </wp:positionH>
                <wp:positionV relativeFrom="page">
                  <wp:posOffset>3964365</wp:posOffset>
                </wp:positionV>
                <wp:extent cx="2633345" cy="41148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634B9EEB" w14:textId="6AC9BD4F" w:rsidR="002544D3" w:rsidRPr="00C51705" w:rsidRDefault="002544D3" w:rsidP="00C51048">
                            <w:pPr>
                              <w:pStyle w:val="Heading2"/>
                              <w:numPr>
                                <w:ilvl w:val="0"/>
                                <w:numId w:val="0"/>
                              </w:numPr>
                              <w:spacing w:line="360" w:lineRule="auto"/>
                              <w:jc w:val="center"/>
                              <w:rPr>
                                <w:sz w:val="18"/>
                                <w:szCs w:val="18"/>
                              </w:rPr>
                            </w:pPr>
                            <w:r>
                              <w:rPr>
                                <w:sz w:val="18"/>
                                <w:szCs w:val="18"/>
                              </w:rPr>
                              <w:t>Figure B-3: G</w:t>
                            </w:r>
                            <w:ins w:id="175" w:author="Kaleb Leon" w:date="2020-03-09T23:40:00Z">
                              <w:r>
                                <w:rPr>
                                  <w:sz w:val="18"/>
                                  <w:szCs w:val="18"/>
                                </w:rPr>
                                <w:t>an</w:t>
                              </w:r>
                            </w:ins>
                            <w:del w:id="176" w:author="Kaleb Leon" w:date="2020-03-09T23:40:00Z">
                              <w:r w:rsidDel="002544D3">
                                <w:rPr>
                                  <w:sz w:val="18"/>
                                  <w:szCs w:val="18"/>
                                </w:rPr>
                                <w:delText>na</w:delText>
                              </w:r>
                            </w:del>
                            <w:r>
                              <w:rPr>
                                <w:sz w:val="18"/>
                                <w:szCs w:val="18"/>
                              </w:rPr>
                              <w:t>tt Chart Semester Two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1F4FD4" id="_x0000_s1032" type="#_x0000_t202" style="position:absolute;margin-left:302.05pt;margin-top:312.15pt;width:207.35pt;height:32.4pt;z-index:-251643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g8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" filled="f" stroked="f">
                <v:textbox style="mso-fit-shape-to-text:t">
                  <w:txbxContent>
                    <w:p w14:paraId="634B9EEB" w14:textId="6AC9BD4F" w:rsidR="002544D3" w:rsidRPr="00C51705" w:rsidRDefault="002544D3" w:rsidP="00C51048">
                      <w:pPr>
                        <w:pStyle w:val="Heading2"/>
                        <w:numPr>
                          <w:ilvl w:val="0"/>
                          <w:numId w:val="0"/>
                        </w:numPr>
                        <w:spacing w:line="360" w:lineRule="auto"/>
                        <w:jc w:val="center"/>
                        <w:rPr>
                          <w:sz w:val="18"/>
                          <w:szCs w:val="18"/>
                        </w:rPr>
                      </w:pPr>
                      <w:r>
                        <w:rPr>
                          <w:sz w:val="18"/>
                          <w:szCs w:val="18"/>
                        </w:rPr>
                        <w:t>Figure B-3: G</w:t>
                      </w:r>
                      <w:ins w:id="177" w:author="Kaleb Leon" w:date="2020-03-09T23:40:00Z">
                        <w:r>
                          <w:rPr>
                            <w:sz w:val="18"/>
                            <w:szCs w:val="18"/>
                          </w:rPr>
                          <w:t>an</w:t>
                        </w:r>
                      </w:ins>
                      <w:del w:id="178" w:author="Kaleb Leon" w:date="2020-03-09T23:40:00Z">
                        <w:r w:rsidDel="002544D3">
                          <w:rPr>
                            <w:sz w:val="18"/>
                            <w:szCs w:val="18"/>
                          </w:rPr>
                          <w:delText>na</w:delText>
                        </w:r>
                      </w:del>
                      <w:r>
                        <w:rPr>
                          <w:sz w:val="18"/>
                          <w:szCs w:val="18"/>
                        </w:rPr>
                        <w:t>tt Chart Semester Two</w:t>
                      </w:r>
                    </w:p>
                  </w:txbxContent>
                </v:textbox>
                <w10:wrap anchory="page"/>
              </v:shape>
            </w:pict>
          </mc:Fallback>
        </mc:AlternateContent>
      </w:r>
      <w:r w:rsidRPr="00C51048">
        <w:rPr>
          <w:noProof/>
        </w:rPr>
        <w:drawing>
          <wp:anchor distT="0" distB="0" distL="114300" distR="114300" simplePos="0" relativeHeight="251664896" behindDoc="1" locked="0" layoutInCell="1" allowOverlap="1" wp14:anchorId="56B4F1F1" wp14:editId="389AE2A7">
            <wp:simplePos x="0" y="0"/>
            <wp:positionH relativeFrom="column">
              <wp:posOffset>3380788</wp:posOffset>
            </wp:positionH>
            <wp:positionV relativeFrom="paragraph">
              <wp:posOffset>206627</wp:posOffset>
            </wp:positionV>
            <wp:extent cx="3200400" cy="3000375"/>
            <wp:effectExtent l="0" t="0" r="0" b="9525"/>
            <wp:wrapNone/>
            <wp:docPr id="12" name="Picture 12" descr="https://i.groupme.com/595x558.jpeg.bac062ebc5084ac0918600231af9b4ac.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roupme.com/595x558.jpeg.bac062ebc5084ac0918600231af9b4ac.lar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3000375"/>
                    </a:xfrm>
                    <a:prstGeom prst="rect">
                      <a:avLst/>
                    </a:prstGeom>
                    <a:noFill/>
                    <a:ln>
                      <a:noFill/>
                    </a:ln>
                  </pic:spPr>
                </pic:pic>
              </a:graphicData>
            </a:graphic>
          </wp:anchor>
        </w:drawing>
      </w:r>
      <w:r>
        <w:br w:type="page"/>
      </w:r>
    </w:p>
    <w:p w14:paraId="31EB8F64" w14:textId="07B1EAF0" w:rsidR="008C58F0" w:rsidRDefault="008C58F0" w:rsidP="008C58F0">
      <w:pPr>
        <w:pStyle w:val="ReferenceHead"/>
        <w:spacing w:line="360" w:lineRule="auto"/>
        <w:jc w:val="left"/>
        <w:rPr>
          <w:b/>
        </w:rPr>
      </w:pPr>
      <w:r w:rsidRPr="008C58F0">
        <w:rPr>
          <w:b/>
        </w:rPr>
        <w:lastRenderedPageBreak/>
        <w:t>Appendix C</w:t>
      </w:r>
    </w:p>
    <w:p w14:paraId="6F83714E" w14:textId="77777777" w:rsidR="004F11F6" w:rsidRDefault="004F11F6" w:rsidP="008C58F0">
      <w:pPr>
        <w:pStyle w:val="Heading2"/>
        <w:numPr>
          <w:ilvl w:val="1"/>
          <w:numId w:val="8"/>
        </w:numPr>
        <w:sectPr w:rsidR="004F11F6" w:rsidSect="00DF256D">
          <w:type w:val="continuous"/>
          <w:pgSz w:w="12240" w:h="15840" w:code="1"/>
          <w:pgMar w:top="1008" w:right="936" w:bottom="1008" w:left="936" w:header="432" w:footer="432" w:gutter="0"/>
          <w:cols w:num="2" w:space="288"/>
        </w:sectPr>
      </w:pPr>
    </w:p>
    <w:p w14:paraId="051F4754" w14:textId="7580F6A8" w:rsidR="008C58F0" w:rsidRPr="004F11F6" w:rsidRDefault="008C58F0" w:rsidP="008C58F0">
      <w:pPr>
        <w:pStyle w:val="Heading2"/>
        <w:numPr>
          <w:ilvl w:val="1"/>
          <w:numId w:val="8"/>
        </w:numPr>
        <w:rPr>
          <w:b/>
        </w:rPr>
      </w:pPr>
      <w:r w:rsidRPr="004F11F6">
        <w:rPr>
          <w:b/>
        </w:rPr>
        <w:lastRenderedPageBreak/>
        <w:t>Alternatives and Tradeoffs Analysis</w:t>
      </w:r>
    </w:p>
    <w:p w14:paraId="4296BBAB" w14:textId="77777777" w:rsidR="008C58F0" w:rsidRPr="008C58F0" w:rsidRDefault="008C58F0" w:rsidP="008C58F0"/>
    <w:p w14:paraId="5684F3D5" w14:textId="3A4F7368" w:rsidR="008C58F0" w:rsidRPr="004F11F6" w:rsidRDefault="004F11F6" w:rsidP="004F11F6">
      <w:pPr>
        <w:pStyle w:val="Heading3"/>
        <w:rPr>
          <w:u w:val="single"/>
        </w:rPr>
      </w:pPr>
      <w:r w:rsidRPr="004F11F6">
        <w:rPr>
          <w:u w:val="single"/>
        </w:rPr>
        <w:t>Microcontroller Comparison</w:t>
      </w:r>
    </w:p>
    <w:p w14:paraId="150B2624" w14:textId="5CA5209B" w:rsidR="004F11F6" w:rsidRDefault="004F11F6" w:rsidP="004F11F6">
      <w:pPr>
        <w:ind w:firstLine="202"/>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del w:id="179" w:author="Kaleb Leon" w:date="2020-03-09T23:40:00Z">
        <w:r w:rsidDel="002544D3">
          <w:rPr>
            <w:color w:val="000000"/>
          </w:rPr>
          <w:delText>but our can aid us in that aspect</w:delText>
        </w:r>
      </w:del>
      <w:ins w:id="180" w:author="Kaleb Leon" w:date="2020-03-09T23:40:00Z">
        <w:r w:rsidR="002544D3">
          <w:rPr>
            <w:color w:val="000000"/>
          </w:rPr>
          <w:t>but tutorials and guides can aid us in that aspect</w:t>
        </w:r>
      </w:ins>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7A71A9" w:rsidRDefault="004F11F6" w:rsidP="004F11F6">
            <w:pPr>
              <w:rPr>
                <w:b/>
                <w:color w:val="000000"/>
                <w:u w:val="single"/>
                <w:rPrChange w:id="181" w:author="Kaleb Leon" w:date="2020-03-09T23:05:00Z">
                  <w:rPr>
                    <w:b/>
                    <w:color w:val="000000"/>
                  </w:rPr>
                </w:rPrChange>
              </w:rPr>
            </w:pPr>
            <w:r w:rsidRPr="007A71A9">
              <w:rPr>
                <w:b/>
                <w:color w:val="000000"/>
                <w:u w:val="single"/>
                <w:rPrChange w:id="182" w:author="Kaleb Leon" w:date="2020-03-09T23:05:00Z">
                  <w:rPr>
                    <w:b/>
                    <w:color w:val="000000"/>
                  </w:rPr>
                </w:rPrChange>
              </w:rPr>
              <w:t>MICROCONTROLLER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0AC5" w14:textId="77777777" w:rsidR="004F11F6" w:rsidRPr="007A71A9" w:rsidRDefault="004F11F6" w:rsidP="004F11F6">
            <w:pPr>
              <w:rPr>
                <w:b/>
                <w:color w:val="000000"/>
                <w:u w:val="single"/>
                <w:rPrChange w:id="183" w:author="Kaleb Leon" w:date="2020-03-09T23:05:00Z">
                  <w:rPr>
                    <w:b/>
                    <w:color w:val="000000"/>
                  </w:rPr>
                </w:rPrChange>
              </w:rPr>
            </w:pPr>
            <w:r w:rsidRPr="007A71A9">
              <w:rPr>
                <w:b/>
                <w:color w:val="000000"/>
                <w:u w:val="single"/>
                <w:rPrChange w:id="184" w:author="Kaleb Leon" w:date="2020-03-09T23:05:00Z">
                  <w:rPr>
                    <w:b/>
                    <w:color w:val="000000"/>
                  </w:rPr>
                </w:rPrChang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7A71A9" w:rsidRDefault="004F11F6" w:rsidP="004F11F6">
            <w:pPr>
              <w:rPr>
                <w:b/>
                <w:color w:val="000000"/>
                <w:u w:val="single"/>
                <w:rPrChange w:id="185" w:author="Kaleb Leon" w:date="2020-03-09T23:05:00Z">
                  <w:rPr>
                    <w:b/>
                    <w:color w:val="000000"/>
                  </w:rPr>
                </w:rPrChange>
              </w:rPr>
            </w:pPr>
            <w:proofErr w:type="spellStart"/>
            <w:r w:rsidRPr="007A71A9">
              <w:rPr>
                <w:b/>
                <w:color w:val="000000"/>
                <w:u w:val="single"/>
                <w:rPrChange w:id="186" w:author="Kaleb Leon" w:date="2020-03-09T23:05:00Z">
                  <w:rPr>
                    <w:b/>
                    <w:color w:val="000000"/>
                  </w:rPr>
                </w:rPrChange>
              </w:rPr>
              <w:t>Teensey</w:t>
            </w:r>
            <w:proofErr w:type="spellEnd"/>
            <w:r w:rsidRPr="007A71A9">
              <w:rPr>
                <w:b/>
                <w:color w:val="000000"/>
                <w:u w:val="single"/>
                <w:rPrChange w:id="187" w:author="Kaleb Leon" w:date="2020-03-09T23:05:00Z">
                  <w:rPr>
                    <w:b/>
                    <w:color w:val="000000"/>
                  </w:rPr>
                </w:rPrChang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7A71A9" w:rsidRDefault="004F11F6" w:rsidP="004F11F6">
            <w:pPr>
              <w:rPr>
                <w:b/>
                <w:color w:val="000000"/>
                <w:u w:val="single"/>
                <w:rPrChange w:id="188" w:author="Kaleb Leon" w:date="2020-03-09T23:05:00Z">
                  <w:rPr>
                    <w:b/>
                    <w:color w:val="000000"/>
                  </w:rPr>
                </w:rPrChange>
              </w:rPr>
            </w:pPr>
            <w:r w:rsidRPr="007A71A9">
              <w:rPr>
                <w:b/>
                <w:color w:val="000000"/>
                <w:u w:val="single"/>
                <w:rPrChange w:id="189" w:author="Kaleb Leon" w:date="2020-03-09T23:05:00Z">
                  <w:rPr>
                    <w:b/>
                    <w:color w:val="000000"/>
                  </w:rPr>
                </w:rPrChange>
              </w:rPr>
              <w:t>Arduino Mega</w:t>
            </w:r>
          </w:p>
        </w:tc>
      </w:tr>
      <w:tr w:rsidR="004F11F6" w:rsidRPr="004F11F6" w14:paraId="6D12121A"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1ECDDE6C">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026FD6FA">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737B01BD">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4F11F6">
      <w:pPr>
        <w:pStyle w:val="Heading3"/>
        <w:rPr>
          <w:u w:val="single"/>
        </w:rPr>
      </w:pPr>
      <w:r w:rsidRPr="004F11F6">
        <w:rPr>
          <w:u w:val="single"/>
        </w:rPr>
        <w:t>PTT</w:t>
      </w:r>
    </w:p>
    <w:p w14:paraId="74C91954" w14:textId="44EC9C5B" w:rsidR="004F11F6" w:rsidRDefault="004F11F6" w:rsidP="004F11F6">
      <w:pPr>
        <w:ind w:firstLine="202"/>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ins w:id="190" w:author="Kaleb Leon" w:date="2020-03-09T23:41:00Z">
        <w:r w:rsidR="002544D3">
          <w:rPr>
            <w:color w:val="000000"/>
          </w:rPr>
          <w:t xml:space="preserve">other </w:t>
        </w:r>
      </w:ins>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7A71A9" w:rsidRDefault="004F11F6" w:rsidP="007A71A9">
            <w:pPr>
              <w:pStyle w:val="NormalWeb"/>
              <w:spacing w:before="0" w:beforeAutospacing="0" w:after="0" w:afterAutospacing="0"/>
              <w:jc w:val="center"/>
              <w:rPr>
                <w:b/>
                <w:u w:val="single"/>
                <w:rPrChange w:id="191" w:author="Kaleb Leon" w:date="2020-03-09T23:05:00Z">
                  <w:rPr/>
                </w:rPrChange>
              </w:rPr>
              <w:pPrChange w:id="192" w:author="Kaleb Leon" w:date="2020-03-09T23:04:00Z">
                <w:pPr>
                  <w:pStyle w:val="NormalWeb"/>
                  <w:spacing w:before="0" w:beforeAutospacing="0" w:after="0" w:afterAutospacing="0"/>
                  <w:jc w:val="right"/>
                </w:pPr>
              </w:pPrChange>
            </w:pPr>
            <w:r w:rsidRPr="007A71A9">
              <w:rPr>
                <w:b/>
                <w:color w:val="000000"/>
                <w:sz w:val="18"/>
                <w:szCs w:val="18"/>
                <w:u w:val="single"/>
                <w:rPrChange w:id="193" w:author="Kaleb Leon" w:date="2020-03-09T23:05:00Z">
                  <w:rPr>
                    <w:color w:val="000000"/>
                    <w:sz w:val="18"/>
                    <w:szCs w:val="18"/>
                  </w:rPr>
                </w:rPrChang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7A71A9" w:rsidRDefault="004F11F6" w:rsidP="007A71A9">
            <w:pPr>
              <w:pStyle w:val="NormalWeb"/>
              <w:spacing w:before="0" w:beforeAutospacing="0" w:after="0" w:afterAutospacing="0"/>
              <w:jc w:val="center"/>
              <w:rPr>
                <w:b/>
                <w:u w:val="single"/>
                <w:rPrChange w:id="194" w:author="Kaleb Leon" w:date="2020-03-09T23:05:00Z">
                  <w:rPr/>
                </w:rPrChange>
              </w:rPr>
            </w:pPr>
            <w:r w:rsidRPr="007A71A9">
              <w:rPr>
                <w:b/>
                <w:color w:val="000000"/>
                <w:sz w:val="18"/>
                <w:szCs w:val="18"/>
                <w:u w:val="single"/>
                <w:rPrChange w:id="195" w:author="Kaleb Leon" w:date="2020-03-09T23:05:00Z">
                  <w:rPr>
                    <w:color w:val="000000"/>
                    <w:sz w:val="18"/>
                    <w:szCs w:val="18"/>
                  </w:rPr>
                </w:rPrChange>
              </w:rPr>
              <w:t>Inverter Circuit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0748" w14:textId="77777777" w:rsidR="004F11F6" w:rsidRPr="007A71A9" w:rsidRDefault="00CF6FF5" w:rsidP="007A71A9">
            <w:pPr>
              <w:pStyle w:val="NormalWeb"/>
              <w:spacing w:before="0" w:beforeAutospacing="0" w:after="0" w:afterAutospacing="0"/>
              <w:jc w:val="center"/>
              <w:rPr>
                <w:b/>
                <w:rPrChange w:id="196" w:author="Kaleb Leon" w:date="2020-03-09T23:05:00Z">
                  <w:rPr/>
                </w:rPrChange>
              </w:rPr>
            </w:pPr>
            <w:r w:rsidRPr="007A71A9">
              <w:rPr>
                <w:b/>
                <w:color w:val="000000" w:themeColor="text1"/>
                <w:rPrChange w:id="197" w:author="Kaleb Leon" w:date="2020-03-09T23:05:00Z">
                  <w:rPr/>
                </w:rPrChange>
              </w:rPr>
              <w:fldChar w:fldCharType="begin"/>
            </w:r>
            <w:r w:rsidRPr="007A71A9">
              <w:rPr>
                <w:b/>
                <w:color w:val="000000" w:themeColor="text1"/>
                <w:rPrChange w:id="198" w:author="Kaleb Leon" w:date="2020-03-09T23:05:00Z">
                  <w:rPr/>
                </w:rPrChange>
              </w:rPr>
              <w:instrText xml:space="preserve"> HYPERLINK "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w:instrText>
            </w:r>
            <w:r w:rsidRPr="007A71A9">
              <w:rPr>
                <w:b/>
                <w:color w:val="000000" w:themeColor="text1"/>
                <w:rPrChange w:id="199" w:author="Kaleb Leon" w:date="2020-03-09T23:05:00Z">
                  <w:rPr/>
                </w:rPrChange>
              </w:rPr>
              <w:fldChar w:fldCharType="separate"/>
            </w:r>
            <w:r w:rsidR="004F11F6" w:rsidRPr="007A71A9">
              <w:rPr>
                <w:rStyle w:val="Hyperlink"/>
                <w:b/>
                <w:color w:val="000000" w:themeColor="text1"/>
                <w:sz w:val="18"/>
                <w:szCs w:val="18"/>
                <w:rPrChange w:id="200" w:author="Kaleb Leon" w:date="2020-03-09T23:05:00Z">
                  <w:rPr>
                    <w:rStyle w:val="Hyperlink"/>
                    <w:color w:val="1155CC"/>
                    <w:sz w:val="18"/>
                    <w:szCs w:val="18"/>
                  </w:rPr>
                </w:rPrChange>
              </w:rPr>
              <w:t>P-Channel MOSFET</w:t>
            </w:r>
            <w:r w:rsidRPr="007A71A9">
              <w:rPr>
                <w:rStyle w:val="Hyperlink"/>
                <w:b/>
                <w:color w:val="000000" w:themeColor="text1"/>
                <w:sz w:val="18"/>
                <w:szCs w:val="18"/>
                <w:rPrChange w:id="201" w:author="Kaleb Leon" w:date="2020-03-09T23:05:00Z">
                  <w:rPr>
                    <w:rStyle w:val="Hyperlink"/>
                    <w:color w:val="1155CC"/>
                    <w:sz w:val="18"/>
                    <w:szCs w:val="18"/>
                  </w:rPr>
                </w:rPrChange>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7A71A9" w:rsidRDefault="00CF6FF5" w:rsidP="007A71A9">
            <w:pPr>
              <w:pStyle w:val="NormalWeb"/>
              <w:spacing w:before="0" w:beforeAutospacing="0" w:after="0" w:afterAutospacing="0"/>
              <w:jc w:val="center"/>
              <w:rPr>
                <w:b/>
                <w:rPrChange w:id="202" w:author="Kaleb Leon" w:date="2020-03-09T23:05:00Z">
                  <w:rPr/>
                </w:rPrChange>
              </w:rPr>
            </w:pPr>
            <w:r w:rsidRPr="007A71A9">
              <w:rPr>
                <w:b/>
                <w:color w:val="000000" w:themeColor="text1"/>
                <w:rPrChange w:id="203" w:author="Kaleb Leon" w:date="2020-03-09T23:05:00Z">
                  <w:rPr/>
                </w:rPrChange>
              </w:rPr>
              <w:fldChar w:fldCharType="begin"/>
            </w:r>
            <w:r w:rsidRPr="007A71A9">
              <w:rPr>
                <w:b/>
                <w:color w:val="000000" w:themeColor="text1"/>
                <w:rPrChange w:id="204" w:author="Kaleb Leon" w:date="2020-03-09T23:05:00Z">
                  <w:rPr/>
                </w:rPrChange>
              </w:rPr>
              <w:instrText xml:space="preserve"> HYPERLINK "http://www.ti.com/product/LM393" </w:instrText>
            </w:r>
            <w:r w:rsidRPr="007A71A9">
              <w:rPr>
                <w:b/>
                <w:color w:val="000000" w:themeColor="text1"/>
                <w:rPrChange w:id="205" w:author="Kaleb Leon" w:date="2020-03-09T23:05:00Z">
                  <w:rPr/>
                </w:rPrChange>
              </w:rPr>
              <w:fldChar w:fldCharType="separate"/>
            </w:r>
            <w:r w:rsidR="004F11F6" w:rsidRPr="007A71A9">
              <w:rPr>
                <w:rStyle w:val="Hyperlink"/>
                <w:b/>
                <w:color w:val="000000" w:themeColor="text1"/>
                <w:sz w:val="18"/>
                <w:szCs w:val="18"/>
                <w:rPrChange w:id="206" w:author="Kaleb Leon" w:date="2020-03-09T23:05:00Z">
                  <w:rPr>
                    <w:rStyle w:val="Hyperlink"/>
                    <w:color w:val="1155CC"/>
                    <w:sz w:val="18"/>
                    <w:szCs w:val="18"/>
                  </w:rPr>
                </w:rPrChange>
              </w:rPr>
              <w:t>Comparator IC</w:t>
            </w:r>
            <w:r w:rsidRPr="007A71A9">
              <w:rPr>
                <w:rStyle w:val="Hyperlink"/>
                <w:b/>
                <w:color w:val="000000" w:themeColor="text1"/>
                <w:sz w:val="18"/>
                <w:szCs w:val="18"/>
                <w:rPrChange w:id="207" w:author="Kaleb Leon" w:date="2020-03-09T23:05:00Z">
                  <w:rPr>
                    <w:rStyle w:val="Hyperlink"/>
                    <w:color w:val="1155CC"/>
                    <w:sz w:val="18"/>
                    <w:szCs w:val="18"/>
                  </w:rPr>
                </w:rPrChange>
              </w:rPr>
              <w:fldChar w:fldCharType="end"/>
            </w:r>
          </w:p>
        </w:tc>
      </w:tr>
      <w:tr w:rsidR="004F11F6" w14:paraId="70E494E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7A71A9">
            <w:pPr>
              <w:jc w:val="center"/>
              <w:pPrChange w:id="208" w:author="Kaleb Leon" w:date="2020-03-09T23:04:00Z">
                <w:pPr/>
              </w:pPrChange>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1B0ED5D3">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330AC2FC">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2EF485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7A71A9">
            <w:pPr>
              <w:pStyle w:val="NormalWeb"/>
              <w:spacing w:before="0" w:beforeAutospacing="0" w:after="0" w:afterAutospacing="0"/>
              <w:jc w:val="center"/>
              <w:pPrChange w:id="209" w:author="Kaleb Leon" w:date="2020-03-09T23:04:00Z">
                <w:pPr>
                  <w:pStyle w:val="NormalWeb"/>
                  <w:spacing w:before="0" w:beforeAutospacing="0" w:after="0" w:afterAutospacing="0"/>
                  <w:jc w:val="right"/>
                </w:pPr>
              </w:pPrChange>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7A71A9">
            <w:pPr>
              <w:pStyle w:val="NormalWeb"/>
              <w:spacing w:before="0" w:beforeAutospacing="0" w:after="0" w:afterAutospacing="0"/>
              <w:jc w:val="center"/>
              <w:pPrChange w:id="210" w:author="Kaleb Leon" w:date="2020-03-09T23:04:00Z">
                <w:pPr>
                  <w:pStyle w:val="NormalWeb"/>
                  <w:spacing w:before="0" w:beforeAutospacing="0" w:after="0" w:afterAutospacing="0"/>
                  <w:jc w:val="right"/>
                </w:pPr>
              </w:pPrChange>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7A71A9">
            <w:pPr>
              <w:pStyle w:val="NormalWeb"/>
              <w:spacing w:before="0" w:beforeAutospacing="0" w:after="0" w:afterAutospacing="0"/>
              <w:jc w:val="center"/>
              <w:pPrChange w:id="211" w:author="Kaleb Leon" w:date="2020-03-09T23:04:00Z">
                <w:pPr>
                  <w:pStyle w:val="NormalWeb"/>
                  <w:spacing w:before="0" w:beforeAutospacing="0" w:after="0" w:afterAutospacing="0"/>
                  <w:jc w:val="right"/>
                </w:pPr>
              </w:pPrChange>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pPr>
        <w:pStyle w:val="Heading3"/>
        <w:rPr>
          <w:color w:val="000000"/>
          <w:u w:val="single"/>
        </w:rPr>
      </w:pPr>
      <w:r w:rsidRPr="004F11F6">
        <w:rPr>
          <w:color w:val="000000"/>
          <w:u w:val="single"/>
        </w:rPr>
        <w:lastRenderedPageBreak/>
        <w:t>ADC</w:t>
      </w:r>
    </w:p>
    <w:p w14:paraId="17A990BD" w14:textId="7CCD5F3E" w:rsidR="004F11F6" w:rsidRDefault="004F11F6" w:rsidP="004F11F6">
      <w:pPr>
        <w:ind w:firstLine="202"/>
      </w:pPr>
      <w:r w:rsidRPr="004F11F6">
        <w:t xml:space="preserve">Since we are going for the STM32L4433 microcontroller we are using the </w:t>
      </w:r>
      <w:proofErr w:type="spellStart"/>
      <w:r w:rsidRPr="004F11F6">
        <w:t>schmitt</w:t>
      </w:r>
      <w:proofErr w:type="spellEnd"/>
      <w:r w:rsidRPr="004F11F6">
        <w:t xml:space="preserve"> trigger as our ADC. The zero crossing implementation would be a simple circuit to use, but it would be an extra component we would have to purchase and it would take up extra space on our final board design. Although applying </w:t>
      </w:r>
      <w:proofErr w:type="spellStart"/>
      <w:r w:rsidRPr="004F11F6">
        <w:t>fourier</w:t>
      </w:r>
      <w:proofErr w:type="spellEnd"/>
      <w:r w:rsidRPr="004F11F6">
        <w:t xml:space="preserve"> analysis would not involve using any hardware, applying it would be too much for the scope of this design. The TNC is only working with two different frequencies. The </w:t>
      </w:r>
      <w:proofErr w:type="spellStart"/>
      <w:r w:rsidRPr="004F11F6">
        <w:t>schmitt</w:t>
      </w:r>
      <w:proofErr w:type="spellEnd"/>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2"/>
        <w:gridCol w:w="2889"/>
        <w:gridCol w:w="2683"/>
        <w:gridCol w:w="2696"/>
      </w:tblGrid>
      <w:tr w:rsidR="004F11F6" w:rsidRPr="004F11F6" w14:paraId="7E1AAC7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4F11F6" w:rsidRDefault="004F11F6" w:rsidP="007A71A9">
            <w:pPr>
              <w:rPr>
                <w:sz w:val="24"/>
                <w:szCs w:val="24"/>
              </w:rPr>
              <w:pPrChange w:id="212" w:author="Kaleb Leon" w:date="2020-03-09T23:04:00Z">
                <w:pPr>
                  <w:jc w:val="right"/>
                </w:pPr>
              </w:pPrChange>
            </w:pPr>
            <w:r w:rsidRPr="004F11F6">
              <w:rPr>
                <w:color w:val="000000"/>
                <w:sz w:val="18"/>
                <w:szCs w:val="18"/>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Default="007A71A9" w:rsidP="007A71A9">
            <w:pPr>
              <w:jc w:val="center"/>
              <w:rPr>
                <w:ins w:id="213" w:author="Kaleb Leon" w:date="2020-03-09T23:05:00Z"/>
                <w:color w:val="000000"/>
                <w:sz w:val="18"/>
                <w:szCs w:val="18"/>
              </w:rPr>
            </w:pPr>
          </w:p>
          <w:p w14:paraId="1DEF8ECD" w14:textId="49C73E3B" w:rsidR="004F11F6" w:rsidRPr="004F11F6" w:rsidRDefault="004F11F6" w:rsidP="00A83981">
            <w:pPr>
              <w:jc w:val="center"/>
              <w:rPr>
                <w:sz w:val="24"/>
                <w:szCs w:val="24"/>
              </w:rPr>
            </w:pPr>
            <w:r w:rsidRPr="004F11F6">
              <w:rPr>
                <w:color w:val="000000"/>
                <w:sz w:val="18"/>
                <w:szCs w:val="18"/>
              </w:rPr>
              <w:t>Fourier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1A14" w14:textId="77777777" w:rsidR="004F11F6" w:rsidRPr="004F11F6" w:rsidRDefault="004F11F6" w:rsidP="00E054A3">
            <w:pPr>
              <w:shd w:val="clear" w:color="auto" w:fill="FFFFFF"/>
              <w:spacing w:before="240" w:after="240"/>
              <w:jc w:val="center"/>
              <w:rPr>
                <w:sz w:val="24"/>
                <w:szCs w:val="24"/>
              </w:rPr>
            </w:pPr>
            <w:r w:rsidRPr="004F11F6">
              <w:rPr>
                <w:color w:val="000000"/>
                <w:sz w:val="18"/>
                <w:szCs w:val="18"/>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Default="007A71A9" w:rsidP="002544D3">
            <w:pPr>
              <w:jc w:val="center"/>
              <w:rPr>
                <w:ins w:id="214" w:author="Kaleb Leon" w:date="2020-03-09T23:05:00Z"/>
                <w:color w:val="000000"/>
                <w:sz w:val="18"/>
                <w:szCs w:val="18"/>
              </w:rPr>
            </w:pPr>
          </w:p>
          <w:p w14:paraId="3E632F4F" w14:textId="322E266F" w:rsidR="004F11F6" w:rsidRPr="004F11F6" w:rsidRDefault="004F11F6" w:rsidP="002544D3">
            <w:pPr>
              <w:jc w:val="center"/>
              <w:rPr>
                <w:sz w:val="24"/>
                <w:szCs w:val="24"/>
              </w:rPr>
            </w:pPr>
            <w:r w:rsidRPr="004F11F6">
              <w:rPr>
                <w:color w:val="000000"/>
                <w:sz w:val="18"/>
                <w:szCs w:val="18"/>
              </w:rPr>
              <w:t>Zero Crossing</w:t>
            </w:r>
          </w:p>
        </w:tc>
      </w:tr>
      <w:tr w:rsidR="004F11F6" w:rsidRPr="004F11F6" w14:paraId="211874FD"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4F11F6" w:rsidRDefault="004F11F6" w:rsidP="007A71A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4F11F6" w:rsidRDefault="004F11F6" w:rsidP="007A71A9">
            <w:pPr>
              <w:rPr>
                <w:sz w:val="24"/>
                <w:szCs w:val="24"/>
              </w:rPr>
              <w:pPrChange w:id="215" w:author="Kaleb Leon" w:date="2020-03-09T23:04:00Z">
                <w:pPr>
                  <w:jc w:val="center"/>
                </w:pPr>
              </w:pPrChange>
            </w:pPr>
            <w:r w:rsidRPr="004F11F6">
              <w:rPr>
                <w:noProof/>
                <w:color w:val="000000"/>
                <w:sz w:val="18"/>
                <w:szCs w:val="18"/>
                <w:bdr w:val="none" w:sz="0" w:space="0" w:color="auto" w:frame="1"/>
              </w:rPr>
              <w:drawing>
                <wp:inline distT="0" distB="0" distL="0" distR="0" wp14:anchorId="0B7D6CFE" wp14:editId="2F173562">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A1E95" w14:textId="4357A6CC" w:rsidR="004F11F6" w:rsidRPr="004F11F6" w:rsidRDefault="004F11F6" w:rsidP="007A71A9">
            <w:pPr>
              <w:rPr>
                <w:sz w:val="24"/>
                <w:szCs w:val="24"/>
              </w:rPr>
              <w:pPrChange w:id="216" w:author="Kaleb Leon" w:date="2020-03-09T23:04:00Z">
                <w:pPr>
                  <w:jc w:val="center"/>
                </w:pPr>
              </w:pPrChange>
            </w:pPr>
            <w:r w:rsidRPr="004F11F6">
              <w:rPr>
                <w:noProof/>
                <w:color w:val="000000"/>
                <w:sz w:val="18"/>
                <w:szCs w:val="18"/>
                <w:bdr w:val="none" w:sz="0" w:space="0" w:color="auto" w:frame="1"/>
              </w:rPr>
              <w:drawing>
                <wp:inline distT="0" distB="0" distL="0" distR="0" wp14:anchorId="65CAF6AE" wp14:editId="6198F0B8">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4F11F6" w:rsidRDefault="004F11F6" w:rsidP="007A71A9">
            <w:pPr>
              <w:rPr>
                <w:sz w:val="24"/>
                <w:szCs w:val="24"/>
              </w:rPr>
              <w:pPrChange w:id="217" w:author="Kaleb Leon" w:date="2020-03-09T23:04:00Z">
                <w:pPr>
                  <w:jc w:val="center"/>
                </w:pPr>
              </w:pPrChange>
            </w:pPr>
            <w:r w:rsidRPr="004F11F6">
              <w:rPr>
                <w:noProof/>
                <w:color w:val="000000"/>
                <w:sz w:val="18"/>
                <w:szCs w:val="18"/>
                <w:bdr w:val="none" w:sz="0" w:space="0" w:color="auto" w:frame="1"/>
              </w:rPr>
              <w:drawing>
                <wp:inline distT="0" distB="0" distL="0" distR="0" wp14:anchorId="36666A12" wp14:editId="70B598D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4F11F6" w:rsidRDefault="004F11F6" w:rsidP="007A71A9">
            <w:pPr>
              <w:rPr>
                <w:sz w:val="24"/>
                <w:szCs w:val="24"/>
              </w:rPr>
              <w:pPrChange w:id="218" w:author="Kaleb Leon" w:date="2020-03-09T23:04:00Z">
                <w:pPr>
                  <w:jc w:val="right"/>
                </w:pPr>
              </w:pPrChange>
            </w:pPr>
            <w:r w:rsidRPr="004F11F6">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4F11F6" w:rsidRDefault="004F11F6" w:rsidP="007A71A9">
            <w:pPr>
              <w:rPr>
                <w:sz w:val="24"/>
                <w:szCs w:val="24"/>
              </w:rPr>
              <w:pPrChange w:id="219" w:author="Kaleb Leon" w:date="2020-03-09T23:04:00Z">
                <w:pPr>
                  <w:jc w:val="center"/>
                </w:pPr>
              </w:pPrChange>
            </w:pPr>
            <w:r w:rsidRPr="004F11F6">
              <w:rPr>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B34CB" w14:textId="77777777" w:rsidR="004F11F6" w:rsidRPr="004F11F6" w:rsidRDefault="004F11F6" w:rsidP="007A71A9">
            <w:pPr>
              <w:rPr>
                <w:sz w:val="24"/>
                <w:szCs w:val="24"/>
              </w:rPr>
              <w:pPrChange w:id="220" w:author="Kaleb Leon" w:date="2020-03-09T23:04:00Z">
                <w:pPr>
                  <w:jc w:val="center"/>
                </w:pPr>
              </w:pPrChange>
            </w:pPr>
            <w:r w:rsidRPr="004F11F6">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4F11F6" w:rsidRDefault="004F11F6" w:rsidP="007A71A9">
            <w:pPr>
              <w:rPr>
                <w:sz w:val="24"/>
                <w:szCs w:val="24"/>
              </w:rPr>
              <w:pPrChange w:id="221" w:author="Kaleb Leon" w:date="2020-03-09T23:04:00Z">
                <w:pPr>
                  <w:jc w:val="center"/>
                </w:pPr>
              </w:pPrChange>
            </w:pPr>
            <w:r w:rsidRPr="004F11F6">
              <w:rPr>
                <w:color w:val="000000"/>
                <w:sz w:val="18"/>
                <w:szCs w:val="18"/>
              </w:rPr>
              <w:t>Uses comparator to output a toggling logic signal when analog voltage goes to zero.</w:t>
            </w:r>
          </w:p>
        </w:tc>
      </w:tr>
      <w:tr w:rsidR="004F11F6" w:rsidRPr="004F11F6" w14:paraId="37C09082"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4F11F6" w:rsidRDefault="004F11F6" w:rsidP="007A71A9">
            <w:pPr>
              <w:rPr>
                <w:sz w:val="24"/>
                <w:szCs w:val="24"/>
              </w:rPr>
              <w:pPrChange w:id="222" w:author="Kaleb Leon" w:date="2020-03-09T23:04:00Z">
                <w:pPr>
                  <w:jc w:val="right"/>
                </w:pPr>
              </w:pPrChange>
            </w:pPr>
            <w:r w:rsidRPr="004F11F6">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4F11F6" w:rsidRDefault="004F11F6" w:rsidP="007A71A9">
            <w:pPr>
              <w:rPr>
                <w:sz w:val="24"/>
                <w:szCs w:val="24"/>
              </w:rPr>
              <w:pPrChange w:id="223" w:author="Kaleb Leon" w:date="2020-03-09T23:04:00Z">
                <w:pPr>
                  <w:jc w:val="center"/>
                </w:pPr>
              </w:pPrChange>
            </w:pPr>
            <w:r w:rsidRPr="004F11F6">
              <w:rPr>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01511" w14:textId="77777777" w:rsidR="004F11F6" w:rsidRPr="004F11F6" w:rsidRDefault="004F11F6" w:rsidP="007A71A9">
            <w:pPr>
              <w:shd w:val="clear" w:color="auto" w:fill="FFFFFF"/>
              <w:spacing w:before="240" w:after="240"/>
              <w:rPr>
                <w:sz w:val="24"/>
                <w:szCs w:val="24"/>
              </w:rPr>
            </w:pPr>
            <w:r w:rsidRPr="004F11F6">
              <w:rPr>
                <w:color w:val="000000"/>
                <w:sz w:val="18"/>
                <w:szCs w:val="18"/>
              </w:rPr>
              <w:t xml:space="preserve">Built in on STM 32 boards, great for filtering out oscillation in digital signal, when noise is in audio/analog </w:t>
            </w:r>
            <w:proofErr w:type="spellStart"/>
            <w:r w:rsidRPr="004F11F6">
              <w:rPr>
                <w:color w:val="000000"/>
                <w:sz w:val="18"/>
                <w:szCs w:val="18"/>
              </w:rPr>
              <w:t>signa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4F11F6" w:rsidRDefault="004F11F6" w:rsidP="00A83981">
            <w:pPr>
              <w:shd w:val="clear" w:color="auto" w:fill="FFFFFF"/>
              <w:spacing w:before="240" w:after="240"/>
              <w:rPr>
                <w:sz w:val="24"/>
                <w:szCs w:val="24"/>
              </w:rPr>
            </w:pPr>
            <w:r w:rsidRPr="004F11F6">
              <w:rPr>
                <w:color w:val="000000"/>
                <w:sz w:val="18"/>
                <w:szCs w:val="18"/>
              </w:rPr>
              <w:t>Easy implementation with a comparator</w:t>
            </w:r>
          </w:p>
        </w:tc>
      </w:tr>
      <w:tr w:rsidR="004F11F6" w:rsidRPr="004F11F6" w14:paraId="262ED84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4F11F6" w:rsidRDefault="004F11F6" w:rsidP="007A71A9">
            <w:pPr>
              <w:rPr>
                <w:sz w:val="24"/>
                <w:szCs w:val="24"/>
              </w:rPr>
              <w:pPrChange w:id="224" w:author="Kaleb Leon" w:date="2020-03-09T23:04:00Z">
                <w:pPr>
                  <w:jc w:val="right"/>
                </w:pPr>
              </w:pPrChange>
            </w:pPr>
            <w:r w:rsidRPr="004F11F6">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4F11F6" w:rsidRDefault="004F11F6" w:rsidP="007A71A9">
            <w:pPr>
              <w:rPr>
                <w:sz w:val="24"/>
                <w:szCs w:val="24"/>
              </w:rPr>
              <w:pPrChange w:id="225" w:author="Kaleb Leon" w:date="2020-03-09T23:04:00Z">
                <w:pPr>
                  <w:jc w:val="center"/>
                </w:pPr>
              </w:pPrChange>
            </w:pPr>
            <w:r w:rsidRPr="004F11F6">
              <w:rPr>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05AF" w14:textId="77777777" w:rsidR="004F11F6" w:rsidRPr="004F11F6" w:rsidRDefault="004F11F6" w:rsidP="007A71A9">
            <w:pPr>
              <w:shd w:val="clear" w:color="auto" w:fill="FFFFFF"/>
              <w:spacing w:before="240" w:after="240"/>
              <w:rPr>
                <w:sz w:val="24"/>
                <w:szCs w:val="24"/>
              </w:rPr>
            </w:pPr>
            <w:r w:rsidRPr="004F11F6">
              <w:rPr>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4F11F6" w:rsidRDefault="004F11F6" w:rsidP="007A71A9">
            <w:pPr>
              <w:rPr>
                <w:sz w:val="24"/>
                <w:szCs w:val="24"/>
              </w:rPr>
              <w:pPrChange w:id="226" w:author="Kaleb Leon" w:date="2020-03-09T23:04:00Z">
                <w:pPr>
                  <w:jc w:val="center"/>
                </w:pPr>
              </w:pPrChange>
            </w:pPr>
            <w:r w:rsidRPr="004F11F6">
              <w:rPr>
                <w:color w:val="000000"/>
                <w:sz w:val="18"/>
                <w:szCs w:val="18"/>
              </w:rPr>
              <w:t>Device may not be capable of supplying needed current for the system. Device should be capable of passing ~20mA</w:t>
            </w:r>
          </w:p>
        </w:tc>
      </w:tr>
    </w:tbl>
    <w:p w14:paraId="25C4C0B9" w14:textId="122C1BF2" w:rsidR="00864BBE" w:rsidDel="007A71A9" w:rsidRDefault="00864BBE" w:rsidP="007A71A9">
      <w:pPr>
        <w:pStyle w:val="Heading3"/>
        <w:numPr>
          <w:ilvl w:val="0"/>
          <w:numId w:val="0"/>
        </w:numPr>
        <w:rPr>
          <w:del w:id="227" w:author="Kaleb Leon" w:date="2020-03-09T23:07:00Z"/>
          <w:bCs/>
          <w:color w:val="000000"/>
          <w:u w:val="single"/>
        </w:rPr>
      </w:pPr>
    </w:p>
    <w:p w14:paraId="71E6A90A" w14:textId="4138CCAF" w:rsidR="00864BBE" w:rsidDel="007A71A9" w:rsidRDefault="00864BBE" w:rsidP="007A71A9">
      <w:pPr>
        <w:rPr>
          <w:del w:id="228" w:author="Kaleb Leon" w:date="2020-03-09T23:07:00Z"/>
        </w:rPr>
      </w:pPr>
    </w:p>
    <w:p w14:paraId="63CBA672" w14:textId="3B113123" w:rsidR="00864BBE" w:rsidDel="007A71A9" w:rsidRDefault="00864BBE" w:rsidP="00864BBE">
      <w:pPr>
        <w:rPr>
          <w:del w:id="229" w:author="Kaleb Leon" w:date="2020-03-09T23:07:00Z"/>
        </w:rPr>
      </w:pPr>
    </w:p>
    <w:p w14:paraId="12A2A0AB" w14:textId="1D96E435" w:rsidR="00864BBE" w:rsidDel="007A71A9" w:rsidRDefault="00864BBE" w:rsidP="00864BBE">
      <w:pPr>
        <w:rPr>
          <w:del w:id="230" w:author="Kaleb Leon" w:date="2020-03-09T23:07:00Z"/>
        </w:rPr>
      </w:pPr>
    </w:p>
    <w:p w14:paraId="5247A4AC" w14:textId="40BD8C96" w:rsidR="00864BBE" w:rsidDel="007A71A9" w:rsidRDefault="00864BBE" w:rsidP="00864BBE">
      <w:pPr>
        <w:rPr>
          <w:del w:id="231" w:author="Kaleb Leon" w:date="2020-03-09T23:07:00Z"/>
        </w:rPr>
      </w:pPr>
    </w:p>
    <w:p w14:paraId="4BDA5928" w14:textId="42C72D56" w:rsidR="00864BBE" w:rsidDel="007A71A9" w:rsidRDefault="00864BBE" w:rsidP="00864BBE">
      <w:pPr>
        <w:rPr>
          <w:del w:id="232" w:author="Kaleb Leon" w:date="2020-03-09T23:07:00Z"/>
        </w:rPr>
      </w:pPr>
    </w:p>
    <w:p w14:paraId="19A321A9" w14:textId="6E2303B9" w:rsidR="00864BBE" w:rsidDel="007A71A9" w:rsidRDefault="00864BBE" w:rsidP="00864BBE">
      <w:pPr>
        <w:rPr>
          <w:del w:id="233" w:author="Kaleb Leon" w:date="2020-03-09T23:07:00Z"/>
        </w:rPr>
      </w:pPr>
    </w:p>
    <w:p w14:paraId="28C9F052" w14:textId="5052B4FC" w:rsidR="00864BBE" w:rsidDel="007A71A9" w:rsidRDefault="00864BBE" w:rsidP="00864BBE">
      <w:pPr>
        <w:rPr>
          <w:del w:id="234" w:author="Kaleb Leon" w:date="2020-03-09T23:07:00Z"/>
        </w:rPr>
      </w:pPr>
    </w:p>
    <w:p w14:paraId="34D94A99" w14:textId="0FF60D3A" w:rsidR="00864BBE" w:rsidDel="007A71A9" w:rsidRDefault="00864BBE" w:rsidP="00864BBE">
      <w:pPr>
        <w:rPr>
          <w:del w:id="235" w:author="Kaleb Leon" w:date="2020-03-09T23:07:00Z"/>
        </w:rPr>
      </w:pPr>
    </w:p>
    <w:p w14:paraId="034A69C6" w14:textId="6D663033" w:rsidR="00864BBE" w:rsidDel="007A71A9" w:rsidRDefault="00864BBE" w:rsidP="00864BBE">
      <w:pPr>
        <w:rPr>
          <w:del w:id="236" w:author="Kaleb Leon" w:date="2020-03-09T23:07:00Z"/>
        </w:rPr>
      </w:pPr>
    </w:p>
    <w:p w14:paraId="13B38199" w14:textId="04541555" w:rsidR="00864BBE" w:rsidDel="007A71A9" w:rsidRDefault="00864BBE" w:rsidP="00864BBE">
      <w:pPr>
        <w:rPr>
          <w:del w:id="237" w:author="Kaleb Leon" w:date="2020-03-09T23:07:00Z"/>
        </w:rPr>
      </w:pPr>
    </w:p>
    <w:p w14:paraId="560DD890" w14:textId="28C31AA6" w:rsidR="00864BBE" w:rsidDel="007A71A9" w:rsidRDefault="00864BBE" w:rsidP="00864BBE">
      <w:pPr>
        <w:rPr>
          <w:del w:id="238" w:author="Kaleb Leon" w:date="2020-03-09T23:07:00Z"/>
        </w:rPr>
      </w:pPr>
    </w:p>
    <w:p w14:paraId="1C747149" w14:textId="5FE211B1" w:rsidR="00864BBE" w:rsidDel="007A71A9" w:rsidRDefault="00864BBE" w:rsidP="00864BBE">
      <w:pPr>
        <w:rPr>
          <w:del w:id="239" w:author="Kaleb Leon" w:date="2020-03-09T23:07:00Z"/>
        </w:rPr>
      </w:pPr>
    </w:p>
    <w:p w14:paraId="7BC0DA2A" w14:textId="7ECDA6C3" w:rsidR="00864BBE" w:rsidDel="007A71A9" w:rsidRDefault="00864BBE" w:rsidP="00864BBE">
      <w:pPr>
        <w:rPr>
          <w:del w:id="240" w:author="Kaleb Leon" w:date="2020-03-09T23:07:00Z"/>
        </w:rPr>
      </w:pPr>
    </w:p>
    <w:p w14:paraId="1274FC94" w14:textId="32838386" w:rsidR="00864BBE" w:rsidDel="007A71A9" w:rsidRDefault="00864BBE" w:rsidP="00864BBE">
      <w:pPr>
        <w:rPr>
          <w:del w:id="241" w:author="Kaleb Leon" w:date="2020-03-09T23:07:00Z"/>
        </w:rPr>
      </w:pPr>
    </w:p>
    <w:p w14:paraId="212D97DB" w14:textId="7A5968BE" w:rsidR="00864BBE" w:rsidDel="007A71A9" w:rsidRDefault="00864BBE" w:rsidP="00864BBE">
      <w:pPr>
        <w:rPr>
          <w:del w:id="242" w:author="Kaleb Leon" w:date="2020-03-09T23:07:00Z"/>
        </w:rPr>
      </w:pPr>
    </w:p>
    <w:p w14:paraId="2E53A9F2" w14:textId="531442A6" w:rsidR="00864BBE" w:rsidDel="007A71A9" w:rsidRDefault="00864BBE" w:rsidP="00864BBE">
      <w:pPr>
        <w:rPr>
          <w:del w:id="243" w:author="Kaleb Leon" w:date="2020-03-09T23:07:00Z"/>
        </w:rPr>
      </w:pPr>
    </w:p>
    <w:p w14:paraId="169617B1" w14:textId="4B4DBD6F" w:rsidR="00864BBE" w:rsidDel="007A71A9" w:rsidRDefault="00864BBE" w:rsidP="00864BBE">
      <w:pPr>
        <w:rPr>
          <w:del w:id="244" w:author="Kaleb Leon" w:date="2020-03-09T23:07:00Z"/>
        </w:rPr>
      </w:pPr>
    </w:p>
    <w:p w14:paraId="5EA3BAE8" w14:textId="00693115" w:rsidR="00864BBE" w:rsidDel="007A71A9" w:rsidRDefault="00864BBE" w:rsidP="00864BBE">
      <w:pPr>
        <w:rPr>
          <w:del w:id="245" w:author="Kaleb Leon" w:date="2020-03-09T23:07:00Z"/>
        </w:rPr>
      </w:pPr>
    </w:p>
    <w:p w14:paraId="2D62D476" w14:textId="5E8C995E" w:rsidR="00864BBE" w:rsidDel="007A71A9" w:rsidRDefault="00864BBE" w:rsidP="00864BBE">
      <w:pPr>
        <w:rPr>
          <w:del w:id="246" w:author="Kaleb Leon" w:date="2020-03-09T23:07:00Z"/>
        </w:rPr>
      </w:pPr>
    </w:p>
    <w:p w14:paraId="04571BDE" w14:textId="52E48177" w:rsidR="00864BBE" w:rsidRPr="00864BBE" w:rsidDel="007A71A9" w:rsidRDefault="00864BBE" w:rsidP="00864BBE">
      <w:pPr>
        <w:rPr>
          <w:del w:id="247" w:author="Kaleb Leon" w:date="2020-03-09T23:07:00Z"/>
        </w:rPr>
      </w:pPr>
    </w:p>
    <w:p w14:paraId="7D94A7CA" w14:textId="519D975E" w:rsidR="004F11F6" w:rsidRDefault="004F11F6">
      <w:pPr>
        <w:pStyle w:val="Heading3"/>
        <w:rPr>
          <w:bCs/>
          <w:color w:val="000000"/>
          <w:u w:val="single"/>
        </w:rPr>
      </w:pPr>
      <w:r w:rsidRPr="004F11F6">
        <w:rPr>
          <w:bCs/>
          <w:color w:val="000000"/>
          <w:u w:val="single"/>
        </w:rPr>
        <w:lastRenderedPageBreak/>
        <w:t>DAC</w:t>
      </w:r>
    </w:p>
    <w:p w14:paraId="672AA63D" w14:textId="4C5A0975" w:rsidR="004F11F6" w:rsidRDefault="004F11F6" w:rsidP="004F11F6">
      <w:pPr>
        <w:ind w:firstLine="202"/>
      </w:pPr>
      <w:r w:rsidRPr="004F11F6">
        <w:t>After comparing the options for the DACs, we decided to use the DAC built in</w:t>
      </w:r>
      <w:ins w:id="248" w:author="Kaleb Leon" w:date="2020-03-09T23:42:00Z">
        <w:r w:rsidR="002544D3">
          <w:t>to</w:t>
        </w:r>
      </w:ins>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ins w:id="249" w:author="Kaleb Leon" w:date="2020-03-09T23:42:00Z">
        <w:r w:rsidR="002544D3">
          <w:t>in</w:t>
        </w:r>
      </w:ins>
      <w:del w:id="250" w:author="Kaleb Leon" w:date="2020-03-09T23:42:00Z">
        <w:r w:rsidRPr="004F11F6" w:rsidDel="002544D3">
          <w:delText>on</w:delText>
        </w:r>
      </w:del>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2"/>
        <w:gridCol w:w="2607"/>
        <w:gridCol w:w="2943"/>
        <w:gridCol w:w="2758"/>
      </w:tblGrid>
      <w:tr w:rsidR="004F11F6" w14:paraId="1FE95ED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Default="004F11F6">
            <w:pPr>
              <w:pStyle w:val="NormalWeb"/>
              <w:spacing w:before="0" w:beforeAutospacing="0" w:after="0" w:afterAutospacing="0"/>
              <w:jc w:val="right"/>
            </w:pPr>
            <w:r>
              <w:rPr>
                <w:color w:val="000000"/>
                <w:sz w:val="18"/>
                <w:szCs w:val="18"/>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0D50" w14:textId="77777777" w:rsidR="004F11F6" w:rsidRDefault="004F11F6">
            <w:pPr>
              <w:pStyle w:val="NormalWeb"/>
              <w:spacing w:before="0" w:beforeAutospacing="0" w:after="0" w:afterAutospacing="0"/>
              <w:jc w:val="center"/>
            </w:pPr>
            <w:r>
              <w:rPr>
                <w:color w:val="000000"/>
                <w:sz w:val="18"/>
                <w:szCs w:val="18"/>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Default="004F11F6">
            <w:pPr>
              <w:pStyle w:val="NormalWeb"/>
              <w:spacing w:before="0" w:beforeAutospacing="0" w:after="0" w:afterAutospacing="0"/>
              <w:jc w:val="center"/>
            </w:pPr>
            <w:r>
              <w:rPr>
                <w:color w:val="000000"/>
                <w:sz w:val="18"/>
                <w:szCs w:val="18"/>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Default="004F11F6">
            <w:pPr>
              <w:pStyle w:val="NormalWeb"/>
              <w:spacing w:before="0" w:beforeAutospacing="0" w:after="0" w:afterAutospacing="0"/>
              <w:jc w:val="center"/>
            </w:pPr>
            <w:r>
              <w:rPr>
                <w:color w:val="000000"/>
                <w:sz w:val="18"/>
                <w:szCs w:val="18"/>
              </w:rPr>
              <w:t>DAC IC</w:t>
            </w:r>
          </w:p>
        </w:tc>
      </w:tr>
      <w:tr w:rsidR="004F11F6" w14:paraId="01528CA3"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Default="004F11F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E0D4" w14:textId="2649B63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7FD0D7D9" wp14:editId="045404D3">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9F5A98E" wp14:editId="6A10036A">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30765AAB" wp14:editId="433C39B8">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FBF1" w14:textId="77777777" w:rsidR="004F11F6" w:rsidRDefault="004F11F6">
            <w:pPr>
              <w:pStyle w:val="NormalWeb"/>
              <w:spacing w:before="0" w:beforeAutospacing="0" w:after="0" w:afterAutospacing="0"/>
              <w:jc w:val="right"/>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2544" w14:textId="77777777" w:rsidR="004F11F6" w:rsidRDefault="004F11F6">
            <w:pPr>
              <w:pStyle w:val="NormalWeb"/>
              <w:shd w:val="clear" w:color="auto" w:fill="FFFFFF"/>
              <w:spacing w:before="240" w:beforeAutospacing="0" w:after="240" w:afterAutospacing="0"/>
              <w:jc w:val="center"/>
            </w:pPr>
            <w:r>
              <w:rPr>
                <w:color w:val="000000"/>
                <w:sz w:val="18"/>
                <w:szCs w:val="18"/>
              </w:rPr>
              <w:t xml:space="preserve">If the design were to include any of the STM32 line, the MCUs have </w:t>
            </w:r>
            <w:proofErr w:type="spellStart"/>
            <w:r>
              <w:rPr>
                <w:color w:val="000000"/>
                <w:sz w:val="18"/>
                <w:szCs w:val="18"/>
              </w:rPr>
              <w:t>builts</w:t>
            </w:r>
            <w:proofErr w:type="spellEnd"/>
            <w:r>
              <w:rPr>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Default="004F11F6">
            <w:pPr>
              <w:pStyle w:val="NormalWeb"/>
              <w:shd w:val="clear" w:color="auto" w:fill="FFFFFF"/>
              <w:spacing w:before="240" w:beforeAutospacing="0" w:after="240" w:afterAutospacing="0"/>
            </w:pPr>
            <w:r>
              <w:rPr>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Default="004F11F6">
            <w:pPr>
              <w:pStyle w:val="NormalWeb"/>
              <w:shd w:val="clear" w:color="auto" w:fill="FFFFFF"/>
              <w:spacing w:before="240" w:beforeAutospacing="0" w:after="240" w:afterAutospacing="0"/>
            </w:pPr>
            <w:r>
              <w:rPr>
                <w:color w:val="000000"/>
                <w:sz w:val="18"/>
                <w:szCs w:val="18"/>
              </w:rPr>
              <w:t xml:space="preserve">This would be using a dedicated High-Speed DAC ICs (such as </w:t>
            </w:r>
            <w:hyperlink r:id="rId30" w:history="1">
              <w:r>
                <w:rPr>
                  <w:rStyle w:val="Hyperlink"/>
                  <w:color w:val="1155CC"/>
                  <w:sz w:val="18"/>
                  <w:szCs w:val="18"/>
                </w:rPr>
                <w:t>DAC38RF82</w:t>
              </w:r>
            </w:hyperlink>
            <w:r>
              <w:rPr>
                <w:color w:val="000000"/>
                <w:sz w:val="18"/>
                <w:szCs w:val="18"/>
              </w:rPr>
              <w:t>) that only requires digital input translated to an analog wave for us.</w:t>
            </w:r>
          </w:p>
        </w:tc>
      </w:tr>
      <w:tr w:rsidR="004F11F6" w14:paraId="2FF24CEE"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83E4A" w14:textId="77777777" w:rsidR="004F11F6" w:rsidRDefault="004F11F6">
            <w:pPr>
              <w:pStyle w:val="NormalWeb"/>
              <w:spacing w:before="0" w:beforeAutospacing="0" w:after="0" w:afterAutospacing="0"/>
              <w:jc w:val="right"/>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87A8" w14:textId="77777777" w:rsidR="004F11F6" w:rsidRDefault="004F11F6">
            <w:pPr>
              <w:pStyle w:val="NormalWeb"/>
              <w:shd w:val="clear" w:color="auto" w:fill="FFFFFF"/>
              <w:spacing w:before="240" w:beforeAutospacing="0" w:after="240" w:afterAutospacing="0"/>
              <w:jc w:val="center"/>
            </w:pPr>
            <w:r>
              <w:rPr>
                <w:color w:val="000000"/>
                <w:sz w:val="18"/>
                <w:szCs w:val="18"/>
              </w:rPr>
              <w:t>Similarly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4A34AEC7" w:rsidR="004F11F6" w:rsidRDefault="004F11F6" w:rsidP="002544D3">
            <w:pPr>
              <w:pStyle w:val="NormalWeb"/>
              <w:shd w:val="clear" w:color="auto" w:fill="FFFFFF"/>
              <w:spacing w:before="240" w:beforeAutospacing="0" w:after="240" w:afterAutospacing="0"/>
            </w:pPr>
            <w:del w:id="251" w:author="Kaleb Leon" w:date="2020-03-09T23:42:00Z">
              <w:r w:rsidDel="002544D3">
                <w:rPr>
                  <w:color w:val="000000"/>
                  <w:sz w:val="18"/>
                  <w:szCs w:val="18"/>
                </w:rPr>
                <w:delText xml:space="preserve">to this option is the </w:delText>
              </w:r>
            </w:del>
            <w:del w:id="252" w:author="Kaleb Leon" w:date="2020-03-09T23:43:00Z">
              <w:r w:rsidDel="002544D3">
                <w:rPr>
                  <w:color w:val="000000"/>
                  <w:sz w:val="18"/>
                  <w:szCs w:val="18"/>
                </w:rPr>
                <w:delText xml:space="preserve">simplicity </w:delText>
              </w:r>
            </w:del>
            <w:ins w:id="253" w:author="Kaleb Leon" w:date="2020-03-09T23:43:00Z">
              <w:r w:rsidR="002544D3">
                <w:rPr>
                  <w:color w:val="000000"/>
                  <w:sz w:val="18"/>
                  <w:szCs w:val="18"/>
                </w:rPr>
                <w:t xml:space="preserve">Simplicity </w:t>
              </w:r>
            </w:ins>
            <w:r>
              <w:rPr>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D91AC9C" w:rsidR="004F11F6" w:rsidRDefault="004F11F6">
            <w:pPr>
              <w:pStyle w:val="NormalWeb"/>
              <w:shd w:val="clear" w:color="auto" w:fill="FFFFFF"/>
              <w:spacing w:before="240" w:beforeAutospacing="0" w:after="240" w:afterAutospacing="0"/>
            </w:pPr>
            <w:del w:id="254" w:author="Kaleb Leon" w:date="2020-03-09T23:43:00Z">
              <w:r w:rsidDel="00F3236B">
                <w:rPr>
                  <w:color w:val="000000"/>
                  <w:sz w:val="18"/>
                  <w:szCs w:val="18"/>
                </w:rPr>
                <w:delText xml:space="preserve">is the </w:delText>
              </w:r>
            </w:del>
            <w:ins w:id="255" w:author="Kaleb Leon" w:date="2020-03-09T23:43:00Z">
              <w:r w:rsidR="00F3236B">
                <w:rPr>
                  <w:color w:val="000000"/>
                  <w:sz w:val="18"/>
                  <w:szCs w:val="18"/>
                </w:rPr>
                <w:t>E</w:t>
              </w:r>
            </w:ins>
            <w:del w:id="256" w:author="Kaleb Leon" w:date="2020-03-09T23:43:00Z">
              <w:r w:rsidDel="00F3236B">
                <w:rPr>
                  <w:color w:val="000000"/>
                  <w:sz w:val="18"/>
                  <w:szCs w:val="18"/>
                </w:rPr>
                <w:delText>e</w:delText>
              </w:r>
            </w:del>
            <w:r>
              <w:rPr>
                <w:color w:val="000000"/>
                <w:sz w:val="18"/>
                <w:szCs w:val="18"/>
              </w:rPr>
              <w:t>ase of use, only needing to generate digital values that will quickly be converted to sinusoidal waveform.</w:t>
            </w:r>
          </w:p>
        </w:tc>
      </w:tr>
      <w:tr w:rsidR="004F11F6" w14:paraId="4A657BE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1C53" w14:textId="77777777" w:rsidR="004F11F6" w:rsidRDefault="004F11F6">
            <w:pPr>
              <w:pStyle w:val="NormalWeb"/>
              <w:spacing w:before="0" w:beforeAutospacing="0" w:after="0" w:afterAutospacing="0"/>
              <w:jc w:val="right"/>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A27F" w14:textId="77777777" w:rsidR="004F11F6" w:rsidRDefault="004F11F6">
            <w:pPr>
              <w:pStyle w:val="NormalWeb"/>
              <w:shd w:val="clear" w:color="auto" w:fill="FFFFFF"/>
              <w:spacing w:before="240" w:beforeAutospacing="0" w:after="240" w:afterAutospacing="0"/>
              <w:jc w:val="center"/>
            </w:pPr>
            <w:r>
              <w:rPr>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50AA87C5" w:rsidR="004F11F6" w:rsidRDefault="004F11F6">
            <w:pPr>
              <w:pStyle w:val="NormalWeb"/>
              <w:shd w:val="clear" w:color="auto" w:fill="FFFFFF"/>
              <w:spacing w:before="240" w:beforeAutospacing="0" w:after="240" w:afterAutospacing="0"/>
            </w:pPr>
            <w:del w:id="257" w:author="Kaleb Leon" w:date="2020-03-09T23:43:00Z">
              <w:r w:rsidDel="00F3236B">
                <w:rPr>
                  <w:color w:val="000000"/>
                  <w:sz w:val="18"/>
                  <w:szCs w:val="18"/>
                </w:rPr>
                <w:delText xml:space="preserve">would be the </w:delText>
              </w:r>
            </w:del>
            <w:ins w:id="258" w:author="Kaleb Leon" w:date="2020-03-09T23:43:00Z">
              <w:r w:rsidR="00F3236B">
                <w:rPr>
                  <w:color w:val="000000"/>
                  <w:sz w:val="18"/>
                  <w:szCs w:val="18"/>
                </w:rPr>
                <w:t>R</w:t>
              </w:r>
            </w:ins>
            <w:bookmarkStart w:id="259" w:name="_GoBack"/>
            <w:bookmarkEnd w:id="259"/>
            <w:del w:id="260" w:author="Kaleb Leon" w:date="2020-03-09T23:43:00Z">
              <w:r w:rsidDel="00F3236B">
                <w:rPr>
                  <w:color w:val="000000"/>
                  <w:sz w:val="18"/>
                  <w:szCs w:val="18"/>
                </w:rPr>
                <w:delText>r</w:delText>
              </w:r>
            </w:del>
            <w:r>
              <w:rPr>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Default="004F11F6">
            <w:pPr>
              <w:pStyle w:val="NormalWeb"/>
              <w:shd w:val="clear" w:color="auto" w:fill="FFFFFF"/>
              <w:spacing w:before="240" w:beforeAutospacing="0" w:after="240" w:afterAutospacing="0"/>
            </w:pPr>
            <w:r>
              <w:rPr>
                <w:color w:val="000000"/>
                <w:sz w:val="18"/>
                <w:szCs w:val="18"/>
              </w:rPr>
              <w:t>With the dedicated silicon, this will raise the price and power consumption of the board.</w:t>
            </w:r>
          </w:p>
        </w:tc>
      </w:tr>
    </w:tbl>
    <w:p w14:paraId="10D1E81D" w14:textId="3BF13E05" w:rsidR="004F11F6" w:rsidRDefault="004F11F6" w:rsidP="004F11F6">
      <w:pPr>
        <w:ind w:firstLine="202"/>
        <w:rPr>
          <w:ins w:id="261" w:author="Kaleb Leon" w:date="2020-03-09T23:07:00Z"/>
        </w:rPr>
      </w:pPr>
    </w:p>
    <w:p w14:paraId="30E51385" w14:textId="440F0B70" w:rsidR="007A71A9" w:rsidRDefault="007A71A9" w:rsidP="004F11F6">
      <w:pPr>
        <w:ind w:firstLine="202"/>
        <w:rPr>
          <w:ins w:id="262" w:author="Kaleb Leon" w:date="2020-03-09T23:07:00Z"/>
        </w:rPr>
      </w:pPr>
    </w:p>
    <w:p w14:paraId="10369F35" w14:textId="4AEE88E3" w:rsidR="007A71A9" w:rsidRDefault="007A71A9" w:rsidP="004F11F6">
      <w:pPr>
        <w:ind w:firstLine="202"/>
        <w:rPr>
          <w:ins w:id="263" w:author="Kaleb Leon" w:date="2020-03-09T23:07:00Z"/>
        </w:rPr>
      </w:pPr>
    </w:p>
    <w:p w14:paraId="3C0639A4" w14:textId="564E2807" w:rsidR="007A71A9" w:rsidRDefault="007A71A9" w:rsidP="004F11F6">
      <w:pPr>
        <w:ind w:firstLine="202"/>
        <w:rPr>
          <w:ins w:id="264" w:author="Kaleb Leon" w:date="2020-03-09T23:07:00Z"/>
        </w:rPr>
      </w:pPr>
    </w:p>
    <w:p w14:paraId="0F626BC3" w14:textId="672CF801" w:rsidR="007A71A9" w:rsidRDefault="007A71A9" w:rsidP="004F11F6">
      <w:pPr>
        <w:ind w:firstLine="202"/>
        <w:rPr>
          <w:ins w:id="265" w:author="Kaleb Leon" w:date="2020-03-09T23:07:00Z"/>
        </w:rPr>
      </w:pPr>
    </w:p>
    <w:p w14:paraId="43332A69" w14:textId="79D90F68" w:rsidR="007A71A9" w:rsidRDefault="007A71A9" w:rsidP="004F11F6">
      <w:pPr>
        <w:ind w:firstLine="202"/>
        <w:rPr>
          <w:ins w:id="266" w:author="Kaleb Leon" w:date="2020-03-09T23:07:00Z"/>
        </w:rPr>
      </w:pPr>
    </w:p>
    <w:p w14:paraId="17310ADC" w14:textId="019EDEF7" w:rsidR="007A71A9" w:rsidRDefault="007A71A9" w:rsidP="004F11F6">
      <w:pPr>
        <w:ind w:firstLine="202"/>
        <w:rPr>
          <w:ins w:id="267" w:author="Kaleb Leon" w:date="2020-03-09T23:07:00Z"/>
        </w:rPr>
      </w:pPr>
    </w:p>
    <w:p w14:paraId="46DC6CB7" w14:textId="1E2333BB" w:rsidR="007A71A9" w:rsidRDefault="007A71A9" w:rsidP="004F11F6">
      <w:pPr>
        <w:ind w:firstLine="202"/>
        <w:rPr>
          <w:ins w:id="268" w:author="Kaleb Leon" w:date="2020-03-09T23:07:00Z"/>
        </w:rPr>
      </w:pPr>
    </w:p>
    <w:p w14:paraId="478449DA" w14:textId="44CBB76D" w:rsidR="007A71A9" w:rsidRDefault="007A71A9" w:rsidP="004F11F6">
      <w:pPr>
        <w:ind w:firstLine="202"/>
        <w:rPr>
          <w:ins w:id="269" w:author="Kaleb Leon" w:date="2020-03-09T23:07:00Z"/>
        </w:rPr>
      </w:pPr>
    </w:p>
    <w:p w14:paraId="5648AE42" w14:textId="504B52EC" w:rsidR="007A71A9" w:rsidRDefault="007A71A9" w:rsidP="004F11F6">
      <w:pPr>
        <w:ind w:firstLine="202"/>
        <w:rPr>
          <w:ins w:id="270" w:author="Kaleb Leon" w:date="2020-03-09T23:07:00Z"/>
        </w:rPr>
      </w:pPr>
    </w:p>
    <w:p w14:paraId="74B8F50F" w14:textId="659172CF" w:rsidR="007A71A9" w:rsidRDefault="007A71A9" w:rsidP="004F11F6">
      <w:pPr>
        <w:ind w:firstLine="202"/>
        <w:rPr>
          <w:ins w:id="271" w:author="Kaleb Leon" w:date="2020-03-09T23:07:00Z"/>
        </w:rPr>
      </w:pPr>
    </w:p>
    <w:p w14:paraId="17EE6D62" w14:textId="5B21ACE3" w:rsidR="007A71A9" w:rsidRDefault="007A71A9" w:rsidP="004F11F6">
      <w:pPr>
        <w:ind w:firstLine="202"/>
        <w:rPr>
          <w:ins w:id="272" w:author="Kaleb Leon" w:date="2020-03-09T23:07:00Z"/>
        </w:rPr>
      </w:pPr>
    </w:p>
    <w:p w14:paraId="35F25522" w14:textId="747ECED1" w:rsidR="007A71A9" w:rsidRDefault="007A71A9" w:rsidP="004F11F6">
      <w:pPr>
        <w:ind w:firstLine="202"/>
        <w:rPr>
          <w:ins w:id="273" w:author="Kaleb Leon" w:date="2020-03-09T23:07:00Z"/>
        </w:rPr>
      </w:pPr>
    </w:p>
    <w:p w14:paraId="3FD12EF2" w14:textId="7C7FCEC7" w:rsidR="007A71A9" w:rsidRDefault="007A71A9" w:rsidP="004F11F6">
      <w:pPr>
        <w:ind w:firstLine="202"/>
        <w:rPr>
          <w:ins w:id="274" w:author="Kaleb Leon" w:date="2020-03-09T23:07:00Z"/>
        </w:rPr>
      </w:pPr>
    </w:p>
    <w:p w14:paraId="4E2C9769" w14:textId="59507747" w:rsidR="007A71A9" w:rsidRDefault="007A71A9" w:rsidP="004F11F6">
      <w:pPr>
        <w:ind w:firstLine="202"/>
        <w:rPr>
          <w:ins w:id="275" w:author="Kaleb Leon" w:date="2020-03-09T23:07:00Z"/>
        </w:rPr>
      </w:pPr>
    </w:p>
    <w:p w14:paraId="7EFCCC56" w14:textId="0960E795" w:rsidR="007A71A9" w:rsidRDefault="007A71A9" w:rsidP="004F11F6">
      <w:pPr>
        <w:ind w:firstLine="202"/>
        <w:rPr>
          <w:ins w:id="276" w:author="Kaleb Leon" w:date="2020-03-09T23:07:00Z"/>
        </w:rPr>
      </w:pPr>
    </w:p>
    <w:p w14:paraId="65A0F00E" w14:textId="484B7FAE" w:rsidR="007A71A9" w:rsidRDefault="007A71A9" w:rsidP="004F11F6">
      <w:pPr>
        <w:ind w:firstLine="202"/>
        <w:rPr>
          <w:ins w:id="277" w:author="Kaleb Leon" w:date="2020-03-09T23:07:00Z"/>
        </w:rPr>
      </w:pPr>
    </w:p>
    <w:p w14:paraId="3E593FFA" w14:textId="4A931A84" w:rsidR="007A71A9" w:rsidRPr="004F11F6" w:rsidRDefault="007A71A9" w:rsidP="004F11F6">
      <w:pPr>
        <w:ind w:firstLine="202"/>
      </w:pPr>
    </w:p>
    <w:p w14:paraId="4FD6A5AA" w14:textId="244E2665" w:rsidR="007A71A9" w:rsidRDefault="007A71A9">
      <w:pPr>
        <w:pStyle w:val="Heading3"/>
        <w:rPr>
          <w:ins w:id="278" w:author="Kaleb Leon" w:date="2020-03-09T23:08:00Z"/>
          <w:u w:val="single"/>
        </w:rPr>
      </w:pPr>
      <w:ins w:id="279" w:author="Kaleb Leon" w:date="2020-03-09T23:07:00Z">
        <w:r w:rsidRPr="007A71A9">
          <w:rPr>
            <w:u w:val="single"/>
            <w:rPrChange w:id="280" w:author="Kaleb Leon" w:date="2020-03-09T23:07:00Z">
              <w:rPr/>
            </w:rPrChange>
          </w:rPr>
          <w:t>Algorithms</w:t>
        </w:r>
      </w:ins>
    </w:p>
    <w:p w14:paraId="6523B6F9" w14:textId="101CF816" w:rsidR="007A71A9" w:rsidRPr="00E054A3" w:rsidRDefault="00E054A3" w:rsidP="00E054A3">
      <w:pPr>
        <w:rPr>
          <w:ins w:id="281" w:author="Kaleb Leon" w:date="2020-03-09T23:07:00Z"/>
        </w:rPr>
        <w:pPrChange w:id="282" w:author="Kaleb Leon" w:date="2020-03-09T23:27:00Z">
          <w:pPr>
            <w:pStyle w:val="Heading3"/>
          </w:pPr>
        </w:pPrChange>
      </w:pPr>
      <w:ins w:id="283" w:author="Kaleb Leon" w:date="2020-03-09T23:27:00Z">
        <w:r>
          <w:t xml:space="preserve">    </w:t>
        </w:r>
      </w:ins>
      <w:ins w:id="284" w:author="Kaleb Leon" w:date="2020-03-09T23:08:00Z">
        <w:r w:rsidR="00B67B50">
          <w:t xml:space="preserve">Since the entire project is software based, different algorithms </w:t>
        </w:r>
      </w:ins>
      <w:ins w:id="285" w:author="Kaleb Leon" w:date="2020-03-09T23:20:00Z">
        <w:r w:rsidR="00A83981">
          <w:t xml:space="preserve">used to develop our code to produce our output signal need </w:t>
        </w:r>
      </w:ins>
      <w:ins w:id="286" w:author="Kaleb Leon" w:date="2020-03-09T23:08:00Z">
        <w:r w:rsidR="00A83981">
          <w:t>to be considere</w:t>
        </w:r>
      </w:ins>
      <w:ins w:id="287" w:author="Kaleb Leon" w:date="2020-03-09T23:21:00Z">
        <w:r>
          <w:t>d</w:t>
        </w:r>
      </w:ins>
      <w:ins w:id="288" w:author="Kaleb Leon" w:date="2020-03-09T23:08:00Z">
        <w:r w:rsidR="00B67B50">
          <w:t xml:space="preserve">. </w:t>
        </w:r>
      </w:ins>
      <w:ins w:id="289" w:author="Kaleb Leon" w:date="2020-03-09T23:19:00Z">
        <w:r w:rsidR="00A83981">
          <w:t xml:space="preserve">We took categories of algorithms and compared those. </w:t>
        </w:r>
      </w:ins>
      <w:ins w:id="290" w:author="Kaleb Leon" w:date="2020-03-09T23:10:00Z">
        <w:r w:rsidR="00B67B50">
          <w:t xml:space="preserve">The </w:t>
        </w:r>
      </w:ins>
      <w:ins w:id="291" w:author="Kaleb Leon" w:date="2020-03-09T23:18:00Z">
        <w:r w:rsidR="00A83981">
          <w:t xml:space="preserve">algorithms discussed are: Greedy Algorithms, </w:t>
        </w:r>
      </w:ins>
      <w:ins w:id="292" w:author="Kaleb Leon" w:date="2020-03-09T23:19:00Z">
        <w:r w:rsidR="00A83981">
          <w:t xml:space="preserve">Divide and Conquer Algorithms, and </w:t>
        </w:r>
      </w:ins>
      <w:ins w:id="293" w:author="Kaleb Leon" w:date="2020-03-09T23:21:00Z">
        <w:r>
          <w:t>Dynamic Programming.</w:t>
        </w:r>
      </w:ins>
      <w:ins w:id="294" w:author="Kaleb Leon" w:date="2020-03-09T23:22:00Z">
        <w:r>
          <w:t xml:space="preserve"> Greedy Algorithms</w:t>
        </w:r>
        <w:r w:rsidRPr="00E054A3">
          <w:t xml:space="preserve"> focus on local steps that reach an optimal solution. In terms of our code it would be doing all the formatting and conversions in one block of code. This is very inefficient and may be hard to follow. </w:t>
        </w:r>
      </w:ins>
      <w:ins w:id="295" w:author="Kaleb Leon" w:date="2020-03-09T23:25:00Z">
        <w:r>
          <w:t>D</w:t>
        </w:r>
      </w:ins>
      <w:ins w:id="296" w:author="Kaleb Leon" w:date="2020-03-09T23:22:00Z">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ins>
      <w:ins w:id="297" w:author="Kaleb Leon" w:date="2020-03-09T23:25:00Z">
        <w:r>
          <w:t>D</w:t>
        </w:r>
      </w:ins>
      <w:ins w:id="298" w:author="Kaleb Leon" w:date="2020-03-09T23:22:00Z">
        <w:r w:rsidRPr="00E054A3">
          <w:t xml:space="preserve">ynamic algorithms divide a main problem into smaller overlapping sub-problems. </w:t>
        </w:r>
      </w:ins>
      <w:ins w:id="299" w:author="Kaleb Leon" w:date="2020-03-09T23:26:00Z">
        <w:r>
          <w:t>This is basically functions inside of functions that share results into the next steps. T</w:t>
        </w:r>
        <w:r w:rsidRPr="00E054A3">
          <w:t>his</w:t>
        </w:r>
      </w:ins>
      <w:ins w:id="300" w:author="Kaleb Leon" w:date="2020-03-09T23:22:00Z">
        <w:r w:rsidRPr="00E054A3">
          <w:t xml:space="preserve"> is a more efficient way to code than divide and conquer due to the fact that functional outputs are fed into the next functions instead of having to reference back to main. This provides a more streamline</w:t>
        </w:r>
      </w:ins>
      <w:ins w:id="301" w:author="Kaleb Leon" w:date="2020-03-09T23:27:00Z">
        <w:r>
          <w:t xml:space="preserve"> recursion</w:t>
        </w:r>
      </w:ins>
      <w:ins w:id="302" w:author="Kaleb Leon" w:date="2020-03-09T23:22:00Z">
        <w:r w:rsidRPr="00E054A3">
          <w:t xml:space="preserve"> tree like code which can still be monitored for errors at separate functional jumps. We plan on choosing the dynamic algorithms to make a chain of sub problems to produce our correct audio tone to be fed into the radio.</w:t>
        </w:r>
      </w:ins>
    </w:p>
    <w:sectPr w:rsidR="007A71A9" w:rsidRPr="00E054A3" w:rsidSect="004F11F6">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679FD" w14:textId="77777777" w:rsidR="002544D3" w:rsidRDefault="002544D3">
      <w:r>
        <w:separator/>
      </w:r>
    </w:p>
  </w:endnote>
  <w:endnote w:type="continuationSeparator" w:id="0">
    <w:p w14:paraId="564C9096" w14:textId="77777777" w:rsidR="002544D3" w:rsidRDefault="00254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17954E" w14:textId="77777777" w:rsidR="002544D3" w:rsidRDefault="002544D3"/>
  </w:footnote>
  <w:footnote w:type="continuationSeparator" w:id="0">
    <w:p w14:paraId="6D049A45" w14:textId="77777777" w:rsidR="002544D3" w:rsidRDefault="002544D3">
      <w:r>
        <w:continuationSeparator/>
      </w:r>
    </w:p>
  </w:footnote>
  <w:footnote w:id="1">
    <w:p w14:paraId="43C52B20" w14:textId="77777777" w:rsidR="002544D3" w:rsidRDefault="002544D3" w:rsidP="005A380E">
      <w:pPr>
        <w:pStyle w:val="FootnoteText"/>
        <w:ind w:firstLine="0"/>
      </w:pPr>
      <w:r>
        <w:t xml:space="preserve">This paper was submitted for review February 18, 2020. The project’s mentors are </w:t>
      </w:r>
      <w:r w:rsidRPr="006B61D8">
        <w:t xml:space="preserve">Mr. Nolan Edwards, Mr. James Palmer, Mr. Nick Pugh, and Mr. </w:t>
      </w:r>
      <w:proofErr w:type="spellStart"/>
      <w:r w:rsidRPr="006B61D8">
        <w:t>Rizwan</w:t>
      </w:r>
      <w:proofErr w:type="spellEnd"/>
      <w:r w:rsidRPr="006B61D8">
        <w:t xml:space="preserve"> Merchant</w:t>
      </w:r>
      <w:r>
        <w:t>.</w:t>
      </w:r>
    </w:p>
    <w:p w14:paraId="119ADA4C" w14:textId="52EADDED" w:rsidR="002544D3" w:rsidRDefault="002544D3"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2544D3" w:rsidRDefault="002544D3"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2544D3" w:rsidRDefault="002544D3" w:rsidP="005A380E">
      <w:pPr>
        <w:pStyle w:val="FootnoteText"/>
      </w:pPr>
      <w:r>
        <w:t>D. L. Cain is with Electrical and Computer Engineering Department, University of Louisiana at Lafayette, Lafayette, LA 70504 USA (email:C00043561@louisiana.edu)</w:t>
      </w:r>
    </w:p>
    <w:p w14:paraId="29274C24" w14:textId="77777777" w:rsidR="002544D3" w:rsidRDefault="002544D3" w:rsidP="004F7DCE">
      <w:pPr>
        <w:pStyle w:val="FootnoteText"/>
      </w:pPr>
    </w:p>
    <w:p w14:paraId="43C81F24" w14:textId="77777777" w:rsidR="002544D3" w:rsidRDefault="002544D3" w:rsidP="004F7DCE">
      <w:pPr>
        <w:pStyle w:val="FootnoteText"/>
      </w:pPr>
    </w:p>
    <w:p w14:paraId="5093D03E" w14:textId="64B07580" w:rsidR="002544D3" w:rsidRDefault="002544D3" w:rsidP="004F7DCE">
      <w:pPr>
        <w:pStyle w:val="FootnoteText"/>
        <w:ind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20586" w14:textId="484F795D" w:rsidR="002544D3" w:rsidRDefault="002544D3">
    <w:pPr>
      <w:framePr w:wrap="auto" w:vAnchor="text" w:hAnchor="margin" w:xAlign="right" w:y="1"/>
    </w:pPr>
    <w:r>
      <w:fldChar w:fldCharType="begin"/>
    </w:r>
    <w:r>
      <w:instrText xml:space="preserve">PAGE  </w:instrText>
    </w:r>
    <w:r>
      <w:fldChar w:fldCharType="separate"/>
    </w:r>
    <w:r w:rsidR="00F3236B">
      <w:rPr>
        <w:noProof/>
      </w:rPr>
      <w:t>13</w:t>
    </w:r>
    <w:r>
      <w:fldChar w:fldCharType="end"/>
    </w:r>
  </w:p>
  <w:p w14:paraId="6C65A4BE" w14:textId="77777777" w:rsidR="002544D3" w:rsidRDefault="002544D3">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3"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001AF6"/>
    <w:multiLevelType w:val="multilevel"/>
    <w:tmpl w:val="ED6A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7E09DC"/>
    <w:multiLevelType w:val="hybridMultilevel"/>
    <w:tmpl w:val="BCE645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4"/>
  </w:num>
  <w:num w:numId="5">
    <w:abstractNumId w:val="2"/>
  </w:num>
  <w:num w:numId="6">
    <w:abstractNumId w:val="0"/>
    <w:lvlOverride w:ilvl="0">
      <w:startOverride w:val="1"/>
    </w:lvlOverride>
    <w:lvlOverride w:ilvl="1">
      <w:startOverride w:val="1"/>
    </w:lvlOverride>
  </w:num>
  <w:num w:numId="7">
    <w:abstractNumId w:val="8"/>
  </w:num>
  <w:num w:numId="8">
    <w:abstractNumId w:val="0"/>
    <w:lvlOverride w:ilvl="0">
      <w:startOverride w:val="1"/>
    </w:lvlOverride>
    <w:lvlOverride w:ilvl="1">
      <w:startOverride w:val="1"/>
    </w:lvlOverride>
  </w:num>
  <w:num w:numId="9">
    <w:abstractNumId w:val="10"/>
  </w:num>
  <w:num w:numId="10">
    <w:abstractNumId w:val="11"/>
  </w:num>
  <w:num w:numId="11">
    <w:abstractNumId w:val="6"/>
  </w:num>
  <w:num w:numId="12">
    <w:abstractNumId w:val="7"/>
  </w:num>
  <w:num w:numId="13">
    <w:abstractNumId w:val="1"/>
  </w:num>
  <w:num w:numId="14">
    <w:abstractNumId w:val="3"/>
  </w:num>
  <w:num w:numId="15">
    <w:abstractNumId w:val="9"/>
  </w:num>
  <w:numIdMacAtCleanup w:val="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aleb Leon">
    <w15:presenceInfo w15:providerId="None" w15:userId="Kaleb Le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5CA2"/>
    <w:rsid w:val="000B63E9"/>
    <w:rsid w:val="000D0295"/>
    <w:rsid w:val="000D11E4"/>
    <w:rsid w:val="000D2BDE"/>
    <w:rsid w:val="000D5A2B"/>
    <w:rsid w:val="000E157C"/>
    <w:rsid w:val="000E2D47"/>
    <w:rsid w:val="000E3C17"/>
    <w:rsid w:val="000F41D2"/>
    <w:rsid w:val="000F6AC1"/>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7C09"/>
    <w:rsid w:val="006518D5"/>
    <w:rsid w:val="00653870"/>
    <w:rsid w:val="006567E7"/>
    <w:rsid w:val="006706AF"/>
    <w:rsid w:val="00670E82"/>
    <w:rsid w:val="00673C28"/>
    <w:rsid w:val="00680924"/>
    <w:rsid w:val="00681008"/>
    <w:rsid w:val="006817C8"/>
    <w:rsid w:val="0068393C"/>
    <w:rsid w:val="006844B4"/>
    <w:rsid w:val="00693D5D"/>
    <w:rsid w:val="006B0178"/>
    <w:rsid w:val="006B1784"/>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91E75"/>
    <w:rsid w:val="0079285B"/>
    <w:rsid w:val="00792ACA"/>
    <w:rsid w:val="00792DE0"/>
    <w:rsid w:val="0079324B"/>
    <w:rsid w:val="0079714D"/>
    <w:rsid w:val="00797A3E"/>
    <w:rsid w:val="007A2CC5"/>
    <w:rsid w:val="007A3542"/>
    <w:rsid w:val="007A71A9"/>
    <w:rsid w:val="007B5206"/>
    <w:rsid w:val="007C4336"/>
    <w:rsid w:val="007C5DA5"/>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73CD"/>
    <w:rsid w:val="00A44EFC"/>
    <w:rsid w:val="00A472F1"/>
    <w:rsid w:val="00A5159E"/>
    <w:rsid w:val="00A554A3"/>
    <w:rsid w:val="00A55970"/>
    <w:rsid w:val="00A71995"/>
    <w:rsid w:val="00A74291"/>
    <w:rsid w:val="00A758EA"/>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E06CC"/>
    <w:rsid w:val="00AE4D4A"/>
    <w:rsid w:val="00AF34A8"/>
    <w:rsid w:val="00AF4E00"/>
    <w:rsid w:val="00AF5E1E"/>
    <w:rsid w:val="00B245F9"/>
    <w:rsid w:val="00B3217B"/>
    <w:rsid w:val="00B3455B"/>
    <w:rsid w:val="00B47B59"/>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122B"/>
    <w:rsid w:val="00F55D3B"/>
    <w:rsid w:val="00F577F6"/>
    <w:rsid w:val="00F65266"/>
    <w:rsid w:val="00F751E1"/>
    <w:rsid w:val="00F75CE5"/>
    <w:rsid w:val="00F91B56"/>
    <w:rsid w:val="00F93203"/>
    <w:rsid w:val="00F95D73"/>
    <w:rsid w:val="00FA2E4D"/>
    <w:rsid w:val="00FA5D33"/>
    <w:rsid w:val="00FC0529"/>
    <w:rsid w:val="00FC386D"/>
    <w:rsid w:val="00FD2B1C"/>
    <w:rsid w:val="00FD347F"/>
    <w:rsid w:val="00FD6DD9"/>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ti.com/product/DAC38RF82"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082C4-7C15-492B-9433-4CD4B5865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13</Pages>
  <Words>4536</Words>
  <Characters>25856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30332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6</cp:revision>
  <cp:lastPrinted>2013-04-02T13:01:00Z</cp:lastPrinted>
  <dcterms:created xsi:type="dcterms:W3CDTF">2020-03-10T02:10:00Z</dcterms:created>
  <dcterms:modified xsi:type="dcterms:W3CDTF">2020-03-10T04:44:00Z</dcterms:modified>
</cp:coreProperties>
</file>